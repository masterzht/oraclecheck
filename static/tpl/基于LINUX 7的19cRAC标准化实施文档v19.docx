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color w:val="4472C4" w:themeColor="accent1"/>
          <w14:textFill>
            <w14:solidFill>
              <w14:schemeClr w14:val="accent1"/>
            </w14:solidFill>
          </w14:textFill>
        </w:rPr>
        <w:id w:val="0"/>
      </w:sdtPr>
      <w:sdtEndPr>
        <w:rPr>
          <w:color w:val="auto"/>
        </w:rPr>
      </w:sdtEndPr>
      <w:sdtContent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pStyle w:val="36"/>
            <w:jc w:val="center"/>
            <w:rPr>
              <w:rFonts w:ascii="黑体" w:hAnsi="黑体" w:eastAsia="黑体" w:cs="Times New Roman"/>
              <w:kern w:val="2"/>
              <w:sz w:val="56"/>
              <w:szCs w:val="44"/>
            </w:rPr>
          </w:pP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 xml:space="preserve">基于LINUX </w:t>
          </w:r>
          <w:r>
            <w:rPr>
              <w:rFonts w:ascii="黑体" w:hAnsi="黑体" w:eastAsia="黑体"/>
              <w:sz w:val="56"/>
              <w:szCs w:val="44"/>
            </w:rPr>
            <w:t>7</w:t>
          </w: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>的Oracle</w:t>
          </w:r>
          <w:r>
            <w:rPr>
              <w:rFonts w:ascii="黑体" w:hAnsi="黑体" w:eastAsia="黑体"/>
              <w:sz w:val="56"/>
              <w:szCs w:val="44"/>
            </w:rPr>
            <w:t>19</w:t>
          </w:r>
          <w:r>
            <w:rPr>
              <w:rFonts w:hint="eastAsia" w:ascii="黑体" w:hAnsi="黑体" w:eastAsia="黑体"/>
              <w:sz w:val="56"/>
              <w:szCs w:val="44"/>
            </w:rPr>
            <w:t>c</w:t>
          </w: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>RAC</w:t>
          </w:r>
        </w:p>
        <w:p>
          <w:pPr>
            <w:pStyle w:val="36"/>
            <w:jc w:val="center"/>
            <w:rPr>
              <w:rFonts w:ascii="黑体" w:hAnsi="黑体" w:eastAsia="黑体" w:cs="Times New Roman"/>
              <w:kern w:val="2"/>
              <w:sz w:val="56"/>
              <w:szCs w:val="44"/>
            </w:rPr>
          </w:pP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>标准实施文档</w:t>
          </w: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both"/>
            <w:rPr>
              <w:rFonts w:ascii="宋体" w:hAnsi="宋体"/>
              <w:sz w:val="48"/>
            </w:rPr>
          </w:pPr>
        </w:p>
        <w:p>
          <w:pPr>
            <w:jc w:val="both"/>
            <w:rPr>
              <w:rFonts w:ascii="宋体" w:hAnsi="宋体"/>
              <w:sz w:val="48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widowControl/>
            <w:spacing w:line="480" w:lineRule="auto"/>
            <w:jc w:val="both"/>
            <w:rPr>
              <w:rFonts w:ascii="宋体" w:hAnsi="宋体"/>
              <w:szCs w:val="24"/>
            </w:rPr>
          </w:pPr>
        </w:p>
      </w:sdtContent>
    </w:sdt>
    <w:p>
      <w:pPr>
        <w:pStyle w:val="3"/>
        <w:spacing w:before="163" w:after="163"/>
        <w:jc w:val="center"/>
      </w:pPr>
      <w:bookmarkStart w:id="0" w:name="_Toc71899961"/>
      <w:r>
        <w:rPr>
          <w:rFonts w:hint="eastAsia"/>
        </w:rPr>
        <w:t>目  录</w:t>
      </w:r>
      <w:bookmarkEnd w:id="0"/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r>
        <w:fldChar w:fldCharType="begin"/>
      </w:r>
      <w:r>
        <w:instrText xml:space="preserve"> HYPERLINK \l "_Toc71899961" </w:instrText>
      </w:r>
      <w:r>
        <w:fldChar w:fldCharType="separate"/>
      </w:r>
      <w:r>
        <w:rPr>
          <w:rStyle w:val="31"/>
        </w:rPr>
        <w:t>目  录</w:t>
      </w:r>
      <w:r>
        <w:tab/>
      </w:r>
      <w:r>
        <w:fldChar w:fldCharType="begin"/>
      </w:r>
      <w:r>
        <w:instrText xml:space="preserve"> PAGEREF _Toc71899961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"_Toc71899962" </w:instrText>
      </w:r>
      <w:r>
        <w:fldChar w:fldCharType="separate"/>
      </w:r>
      <w:r>
        <w:rPr>
          <w:rStyle w:val="31"/>
          <w:b/>
        </w:rPr>
        <w:t>第一部分 说明</w:t>
      </w:r>
      <w:r>
        <w:tab/>
      </w:r>
      <w:r>
        <w:fldChar w:fldCharType="begin"/>
      </w:r>
      <w:r>
        <w:instrText xml:space="preserve"> PAGEREF _Toc71899962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"_Toc71899963" </w:instrText>
      </w:r>
      <w:r>
        <w:fldChar w:fldCharType="separate"/>
      </w:r>
      <w:r>
        <w:rPr>
          <w:rStyle w:val="31"/>
        </w:rPr>
        <w:t>1.1 系统需求</w:t>
      </w:r>
      <w:r>
        <w:tab/>
      </w:r>
      <w:r>
        <w:fldChar w:fldCharType="begin"/>
      </w:r>
      <w:r>
        <w:instrText xml:space="preserve"> PAGEREF _Toc71899963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"_Toc71899964" </w:instrText>
      </w:r>
      <w:r>
        <w:fldChar w:fldCharType="separate"/>
      </w:r>
      <w:r>
        <w:rPr>
          <w:rStyle w:val="31"/>
        </w:rPr>
        <w:t>1.2 硬件环境需求</w:t>
      </w:r>
      <w:r>
        <w:tab/>
      </w:r>
      <w:r>
        <w:fldChar w:fldCharType="begin"/>
      </w:r>
      <w:r>
        <w:instrText xml:space="preserve"> PAGEREF _Toc71899964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"_Toc71899965" </w:instrText>
      </w:r>
      <w:r>
        <w:fldChar w:fldCharType="separate"/>
      </w:r>
      <w:r>
        <w:rPr>
          <w:rStyle w:val="31"/>
        </w:rPr>
        <w:t>1.3 介质需求</w:t>
      </w:r>
      <w:r>
        <w:tab/>
      </w:r>
      <w:r>
        <w:fldChar w:fldCharType="begin"/>
      </w:r>
      <w:r>
        <w:instrText xml:space="preserve"> PAGEREF _Toc71899965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"_Toc71899966" </w:instrText>
      </w:r>
      <w:r>
        <w:fldChar w:fldCharType="separate"/>
      </w:r>
      <w:r>
        <w:rPr>
          <w:rStyle w:val="31"/>
        </w:rPr>
        <w:t>1.4 环境说明</w:t>
      </w:r>
      <w:r>
        <w:tab/>
      </w:r>
      <w:r>
        <w:fldChar w:fldCharType="begin"/>
      </w:r>
      <w:r>
        <w:instrText xml:space="preserve"> PAGEREF _Toc71899966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"_Toc71899967" </w:instrText>
      </w:r>
      <w:r>
        <w:fldChar w:fldCharType="separate"/>
      </w:r>
      <w:r>
        <w:rPr>
          <w:rStyle w:val="31"/>
          <w:b/>
        </w:rPr>
        <w:t>第二部分 操作系统基础配置(以下操作双节点进行)</w:t>
      </w:r>
      <w:r>
        <w:tab/>
      </w:r>
      <w:r>
        <w:fldChar w:fldCharType="begin"/>
      </w:r>
      <w:r>
        <w:instrText xml:space="preserve"> PAGEREF _Toc71899967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"_Toc71899968" </w:instrText>
      </w:r>
      <w:r>
        <w:fldChar w:fldCharType="separate"/>
      </w:r>
      <w:r>
        <w:rPr>
          <w:rStyle w:val="31"/>
        </w:rPr>
        <w:t>2.1 检查服务器硬件和内存配置</w:t>
      </w:r>
      <w:r>
        <w:tab/>
      </w:r>
      <w:r>
        <w:fldChar w:fldCharType="begin"/>
      </w:r>
      <w:r>
        <w:instrText xml:space="preserve"> PAGEREF _Toc71899968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"_Toc71899969" </w:instrText>
      </w:r>
      <w:r>
        <w:fldChar w:fldCharType="separate"/>
      </w:r>
      <w:r>
        <w:rPr>
          <w:rStyle w:val="31"/>
        </w:rPr>
        <w:t>2.2关闭NetworkManager</w:t>
      </w:r>
      <w:r>
        <w:tab/>
      </w:r>
      <w:r>
        <w:fldChar w:fldCharType="begin"/>
      </w:r>
      <w:r>
        <w:instrText xml:space="preserve"> PAGEREF _Toc71899969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"_Toc71899970" </w:instrText>
      </w:r>
      <w:r>
        <w:fldChar w:fldCharType="separate"/>
      </w:r>
      <w:r>
        <w:rPr>
          <w:rStyle w:val="31"/>
        </w:rPr>
        <w:t>2.3 关闭防火墙</w:t>
      </w:r>
      <w:r>
        <w:tab/>
      </w:r>
      <w:r>
        <w:fldChar w:fldCharType="begin"/>
      </w:r>
      <w:r>
        <w:instrText xml:space="preserve"> PAGEREF _Toc71899970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"_Toc71899971" </w:instrText>
      </w:r>
      <w:r>
        <w:fldChar w:fldCharType="separate"/>
      </w:r>
      <w:r>
        <w:rPr>
          <w:rStyle w:val="31"/>
        </w:rPr>
        <w:t>2.4 关闭Chrony服务</w:t>
      </w:r>
      <w:r>
        <w:tab/>
      </w:r>
      <w:r>
        <w:fldChar w:fldCharType="begin"/>
      </w:r>
      <w:r>
        <w:instrText xml:space="preserve"> PAGEREF _Toc71899971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"_Toc71899972" </w:instrText>
      </w:r>
      <w:r>
        <w:fldChar w:fldCharType="separate"/>
      </w:r>
      <w:r>
        <w:rPr>
          <w:rStyle w:val="31"/>
        </w:rPr>
        <w:t>2.5 关闭NUMA：</w:t>
      </w:r>
      <w:r>
        <w:tab/>
      </w:r>
      <w:r>
        <w:fldChar w:fldCharType="begin"/>
      </w:r>
      <w:r>
        <w:instrText xml:space="preserve"> PAGEREF _Toc71899972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"_Toc71899973" </w:instrText>
      </w:r>
      <w:r>
        <w:fldChar w:fldCharType="separate"/>
      </w:r>
      <w:r>
        <w:rPr>
          <w:rStyle w:val="31"/>
        </w:rPr>
        <w:t>2.6  RPM包安装</w:t>
      </w:r>
      <w:r>
        <w:tab/>
      </w:r>
      <w:r>
        <w:fldChar w:fldCharType="begin"/>
      </w:r>
      <w:r>
        <w:instrText xml:space="preserve"> PAGEREF _Toc71899973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"_Toc71899974" </w:instrText>
      </w:r>
      <w:r>
        <w:fldChar w:fldCharType="separate"/>
      </w:r>
      <w:r>
        <w:rPr>
          <w:rStyle w:val="31"/>
        </w:rPr>
        <w:t>2.7 安装用户创建</w:t>
      </w:r>
      <w:r>
        <w:tab/>
      </w:r>
      <w:r>
        <w:fldChar w:fldCharType="begin"/>
      </w:r>
      <w:r>
        <w:instrText xml:space="preserve"> PAGEREF _Toc71899974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"_Toc71899975" </w:instrText>
      </w:r>
      <w:r>
        <w:fldChar w:fldCharType="separate"/>
      </w:r>
      <w:r>
        <w:rPr>
          <w:rStyle w:val="31"/>
        </w:rPr>
        <w:t>2.8 关闭透明大页</w:t>
      </w:r>
      <w:r>
        <w:tab/>
      </w:r>
      <w:r>
        <w:fldChar w:fldCharType="begin"/>
      </w:r>
      <w:r>
        <w:instrText xml:space="preserve"> PAGEREF _Toc71899975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"_Toc71899976" </w:instrText>
      </w:r>
      <w:r>
        <w:fldChar w:fldCharType="separate"/>
      </w:r>
      <w:r>
        <w:rPr>
          <w:rStyle w:val="31"/>
        </w:rPr>
        <w:t>2.9 内核参数设置</w:t>
      </w:r>
      <w:r>
        <w:tab/>
      </w:r>
      <w:r>
        <w:fldChar w:fldCharType="begin"/>
      </w:r>
      <w:r>
        <w:instrText xml:space="preserve"> PAGEREF _Toc71899976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"_Toc71899977" </w:instrText>
      </w:r>
      <w:r>
        <w:fldChar w:fldCharType="separate"/>
      </w:r>
      <w:r>
        <w:rPr>
          <w:rStyle w:val="31"/>
        </w:rPr>
        <w:t>2.10 环境变量设置</w:t>
      </w:r>
      <w:r>
        <w:tab/>
      </w:r>
      <w:r>
        <w:fldChar w:fldCharType="begin"/>
      </w:r>
      <w:r>
        <w:instrText xml:space="preserve"> PAGEREF _Toc71899977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"_Toc71899978" </w:instrText>
      </w:r>
      <w:r>
        <w:fldChar w:fldCharType="separate"/>
      </w:r>
      <w:r>
        <w:rPr>
          <w:rStyle w:val="31"/>
        </w:rPr>
        <w:t>2.11 /etc/hosts写入</w:t>
      </w:r>
      <w:r>
        <w:tab/>
      </w:r>
      <w:r>
        <w:fldChar w:fldCharType="begin"/>
      </w:r>
      <w:r>
        <w:instrText xml:space="preserve"> PAGEREF _Toc71899978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"_Toc71899979" </w:instrText>
      </w:r>
      <w:r>
        <w:fldChar w:fldCharType="separate"/>
      </w:r>
      <w:r>
        <w:rPr>
          <w:rStyle w:val="31"/>
        </w:rPr>
        <w:t>2.12 基本检查</w:t>
      </w:r>
      <w:r>
        <w:tab/>
      </w:r>
      <w:r>
        <w:fldChar w:fldCharType="begin"/>
      </w:r>
      <w:r>
        <w:instrText xml:space="preserve"> PAGEREF _Toc71899979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"_Toc71899980" </w:instrText>
      </w:r>
      <w:r>
        <w:fldChar w:fldCharType="separate"/>
      </w:r>
      <w:r>
        <w:rPr>
          <w:rStyle w:val="31"/>
          <w:b/>
          <w:lang w:val="en"/>
        </w:rPr>
        <w:t>第三部分 多路径软件安装</w:t>
      </w:r>
      <w:r>
        <w:tab/>
      </w:r>
      <w:r>
        <w:fldChar w:fldCharType="begin"/>
      </w:r>
      <w:r>
        <w:instrText xml:space="preserve"> PAGEREF _Toc71899980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"_Toc71899981" </w:instrText>
      </w:r>
      <w:r>
        <w:fldChar w:fldCharType="separate"/>
      </w:r>
      <w:r>
        <w:rPr>
          <w:rStyle w:val="31"/>
        </w:rPr>
        <w:t>3.1 安装多路径软件包</w:t>
      </w:r>
      <w:r>
        <w:tab/>
      </w:r>
      <w:r>
        <w:fldChar w:fldCharType="begin"/>
      </w:r>
      <w:r>
        <w:instrText xml:space="preserve"> PAGEREF _Toc71899981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"_Toc71899982" </w:instrText>
      </w:r>
      <w:r>
        <w:fldChar w:fldCharType="separate"/>
      </w:r>
      <w:r>
        <w:rPr>
          <w:rStyle w:val="31"/>
        </w:rPr>
        <w:t>3.2 启动多路径及配置多路径</w:t>
      </w:r>
      <w:r>
        <w:tab/>
      </w:r>
      <w:r>
        <w:fldChar w:fldCharType="begin"/>
      </w:r>
      <w:r>
        <w:instrText xml:space="preserve"> PAGEREF _Toc71899982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"_Toc71899983" </w:instrText>
      </w:r>
      <w:r>
        <w:fldChar w:fldCharType="separate"/>
      </w:r>
      <w:r>
        <w:rPr>
          <w:rStyle w:val="31"/>
          <w:lang w:val="en"/>
        </w:rPr>
        <w:t xml:space="preserve">3.3 </w:t>
      </w:r>
      <w:r>
        <w:rPr>
          <w:rStyle w:val="31"/>
        </w:rPr>
        <w:t>多路径基本维护命令</w:t>
      </w:r>
      <w:r>
        <w:tab/>
      </w:r>
      <w:r>
        <w:fldChar w:fldCharType="begin"/>
      </w:r>
      <w:r>
        <w:instrText xml:space="preserve"> PAGEREF _Toc71899983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"_Toc71899984" </w:instrText>
      </w:r>
      <w:r>
        <w:fldChar w:fldCharType="separate"/>
      </w:r>
      <w:r>
        <w:rPr>
          <w:rStyle w:val="31"/>
          <w:lang w:val="en"/>
        </w:rPr>
        <w:t>3.4 非multipath多路径的权限绑定</w:t>
      </w:r>
      <w:r>
        <w:tab/>
      </w:r>
      <w:r>
        <w:fldChar w:fldCharType="begin"/>
      </w:r>
      <w:r>
        <w:instrText xml:space="preserve"> PAGEREF _Toc71899984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"_Toc71899985" </w:instrText>
      </w:r>
      <w:r>
        <w:fldChar w:fldCharType="separate"/>
      </w:r>
      <w:r>
        <w:rPr>
          <w:rStyle w:val="31"/>
          <w:b/>
          <w:lang w:val="en"/>
        </w:rPr>
        <w:t>第四部分 介质安装前准备</w:t>
      </w:r>
      <w:r>
        <w:tab/>
      </w:r>
      <w:r>
        <w:fldChar w:fldCharType="begin"/>
      </w:r>
      <w:r>
        <w:instrText xml:space="preserve"> PAGEREF _Toc71899985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"_Toc71899986" </w:instrText>
      </w:r>
      <w:r>
        <w:fldChar w:fldCharType="separate"/>
      </w:r>
      <w:r>
        <w:rPr>
          <w:rStyle w:val="31"/>
          <w:b/>
          <w:lang w:val="en"/>
        </w:rPr>
        <w:t>第五部分 19c安装GI</w:t>
      </w:r>
      <w:r>
        <w:tab/>
      </w:r>
      <w:r>
        <w:fldChar w:fldCharType="begin"/>
      </w:r>
      <w:r>
        <w:instrText xml:space="preserve"> PAGEREF _Toc71899986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"_Toc71899987" </w:instrText>
      </w:r>
      <w:r>
        <w:fldChar w:fldCharType="separate"/>
      </w:r>
      <w:r>
        <w:rPr>
          <w:rStyle w:val="31"/>
          <w:b/>
        </w:rPr>
        <w:t>第六部分 19C安装DB</w:t>
      </w:r>
      <w:r>
        <w:tab/>
      </w:r>
      <w:r>
        <w:fldChar w:fldCharType="begin"/>
      </w:r>
      <w:r>
        <w:instrText xml:space="preserve"> PAGEREF _Toc71899987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"_Toc71899988" </w:instrText>
      </w:r>
      <w:r>
        <w:fldChar w:fldCharType="separate"/>
      </w:r>
      <w:r>
        <w:rPr>
          <w:rStyle w:val="31"/>
          <w:b/>
        </w:rPr>
        <w:t>第七部分</w:t>
      </w:r>
      <w:r>
        <w:rPr>
          <w:rStyle w:val="31"/>
          <w:b/>
          <w:lang w:val="en"/>
        </w:rPr>
        <w:t xml:space="preserve"> 19c安装补丁</w:t>
      </w:r>
      <w:r>
        <w:tab/>
      </w:r>
      <w:r>
        <w:fldChar w:fldCharType="begin"/>
      </w:r>
      <w:r>
        <w:instrText xml:space="preserve"> PAGEREF _Toc71899988 \h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"_Toc71899989" </w:instrText>
      </w:r>
      <w:r>
        <w:fldChar w:fldCharType="separate"/>
      </w:r>
      <w:r>
        <w:rPr>
          <w:rStyle w:val="31"/>
        </w:rPr>
        <w:t>7.1 上传并解压补丁包并赋权</w:t>
      </w:r>
      <w:r>
        <w:tab/>
      </w:r>
      <w:r>
        <w:fldChar w:fldCharType="begin"/>
      </w:r>
      <w:r>
        <w:instrText xml:space="preserve"> PAGEREF _Toc71899989 \h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"_Toc71899990" </w:instrText>
      </w:r>
      <w:r>
        <w:fldChar w:fldCharType="separate"/>
      </w:r>
      <w:r>
        <w:rPr>
          <w:rStyle w:val="31"/>
        </w:rPr>
        <w:t>7.2 确认已经安装的补丁包与此补丁包是否冲突</w:t>
      </w:r>
      <w:r>
        <w:tab/>
      </w:r>
      <w:r>
        <w:fldChar w:fldCharType="begin"/>
      </w:r>
      <w:r>
        <w:instrText xml:space="preserve"> PAGEREF _Toc71899990 \h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"_Toc71899991" </w:instrText>
      </w:r>
      <w:r>
        <w:fldChar w:fldCharType="separate"/>
      </w:r>
      <w:r>
        <w:rPr>
          <w:rStyle w:val="31"/>
        </w:rPr>
        <w:t>7.3 检查opatch版本</w:t>
      </w:r>
      <w:r>
        <w:tab/>
      </w:r>
      <w:r>
        <w:fldChar w:fldCharType="begin"/>
      </w:r>
      <w:r>
        <w:instrText xml:space="preserve"> PAGEREF _Toc71899991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"_Toc71899992" </w:instrText>
      </w:r>
      <w:r>
        <w:fldChar w:fldCharType="separate"/>
      </w:r>
      <w:r>
        <w:rPr>
          <w:rStyle w:val="31"/>
        </w:rPr>
        <w:t>7.4 更新opatch</w:t>
      </w:r>
      <w:r>
        <w:tab/>
      </w:r>
      <w:r>
        <w:fldChar w:fldCharType="begin"/>
      </w:r>
      <w:r>
        <w:instrText xml:space="preserve"> PAGEREF _Toc71899992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"_Toc71899993" </w:instrText>
      </w:r>
      <w:r>
        <w:fldChar w:fldCharType="separate"/>
      </w:r>
      <w:r>
        <w:rPr>
          <w:rStyle w:val="31"/>
          <w:shd w:val="clear" w:color="auto" w:fill="FAFAFA"/>
        </w:rPr>
        <w:t>7.5 查看</w:t>
      </w:r>
      <w:r>
        <w:tab/>
      </w:r>
      <w:r>
        <w:fldChar w:fldCharType="begin"/>
      </w:r>
      <w:r>
        <w:instrText xml:space="preserve"> PAGEREF _Toc71899993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"_Toc71899994" </w:instrText>
      </w:r>
      <w:r>
        <w:fldChar w:fldCharType="separate"/>
      </w:r>
      <w:r>
        <w:rPr>
          <w:rStyle w:val="31"/>
        </w:rPr>
        <w:t>7.6 手动打补丁</w:t>
      </w:r>
      <w:r>
        <w:tab/>
      </w:r>
      <w:r>
        <w:fldChar w:fldCharType="begin"/>
      </w:r>
      <w:r>
        <w:instrText xml:space="preserve"> PAGEREF _Toc71899994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"_Toc71899995" </w:instrText>
      </w:r>
      <w:r>
        <w:fldChar w:fldCharType="separate"/>
      </w:r>
      <w:r>
        <w:rPr>
          <w:rStyle w:val="31"/>
        </w:rPr>
        <w:t>7.7 查看补丁</w:t>
      </w:r>
      <w:r>
        <w:tab/>
      </w:r>
      <w:r>
        <w:fldChar w:fldCharType="begin"/>
      </w:r>
      <w:r>
        <w:instrText xml:space="preserve"> PAGEREF _Toc71899995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"_Toc71899996" </w:instrText>
      </w:r>
      <w:r>
        <w:fldChar w:fldCharType="separate"/>
      </w:r>
      <w:r>
        <w:rPr>
          <w:rStyle w:val="31"/>
        </w:rPr>
        <w:t>7.8 手工打补丁错误汇总</w:t>
      </w:r>
      <w:r>
        <w:tab/>
      </w:r>
      <w:r>
        <w:fldChar w:fldCharType="begin"/>
      </w:r>
      <w:r>
        <w:instrText xml:space="preserve"> PAGEREF _Toc71899996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"_Toc71899997" </w:instrText>
      </w:r>
      <w:r>
        <w:fldChar w:fldCharType="separate"/>
      </w:r>
      <w:r>
        <w:rPr>
          <w:rStyle w:val="31"/>
        </w:rPr>
        <w:t>7.9 将SQL文件加载到数据库中（若在建好实例之后打补丁需要这步）</w:t>
      </w:r>
      <w:r>
        <w:tab/>
      </w:r>
      <w:r>
        <w:fldChar w:fldCharType="begin"/>
      </w:r>
      <w:r>
        <w:instrText xml:space="preserve"> PAGEREF _Toc71899997 \h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"_Toc71899998" </w:instrText>
      </w:r>
      <w:r>
        <w:fldChar w:fldCharType="separate"/>
      </w:r>
      <w:r>
        <w:rPr>
          <w:rStyle w:val="31"/>
        </w:rPr>
        <w:t>7.10 编译无效对象（若在建好实例之后打补丁需要这步）</w:t>
      </w:r>
      <w:r>
        <w:tab/>
      </w:r>
      <w:r>
        <w:fldChar w:fldCharType="begin"/>
      </w:r>
      <w:r>
        <w:instrText xml:space="preserve"> PAGEREF _Toc71899998 \h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"_Toc71899999" </w:instrText>
      </w:r>
      <w:r>
        <w:fldChar w:fldCharType="separate"/>
      </w:r>
      <w:r>
        <w:rPr>
          <w:rStyle w:val="31"/>
        </w:rPr>
        <w:t>7.11 升级rman</w:t>
      </w:r>
      <w:r>
        <w:tab/>
      </w:r>
      <w:r>
        <w:fldChar w:fldCharType="begin"/>
      </w:r>
      <w:r>
        <w:instrText xml:space="preserve"> PAGEREF _Toc71899999 \h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"_Toc71900000" </w:instrText>
      </w:r>
      <w:r>
        <w:fldChar w:fldCharType="separate"/>
      </w:r>
      <w:r>
        <w:rPr>
          <w:rStyle w:val="31"/>
          <w:b/>
        </w:rPr>
        <w:t>第八部分 19C创建数据磁盘组</w:t>
      </w:r>
      <w:r>
        <w:tab/>
      </w:r>
      <w:r>
        <w:fldChar w:fldCharType="begin"/>
      </w:r>
      <w:r>
        <w:instrText xml:space="preserve"> PAGEREF _Toc71900000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"_Toc71900001" </w:instrText>
      </w:r>
      <w:r>
        <w:fldChar w:fldCharType="separate"/>
      </w:r>
      <w:r>
        <w:rPr>
          <w:rStyle w:val="31"/>
          <w:b/>
        </w:rPr>
        <w:t>第九部分 19c创建实例</w:t>
      </w:r>
      <w:r>
        <w:tab/>
      </w:r>
      <w:r>
        <w:fldChar w:fldCharType="begin"/>
      </w:r>
      <w:r>
        <w:instrText xml:space="preserve"> PAGEREF _Toc71900001 \h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"_Toc71900002" </w:instrText>
      </w:r>
      <w:r>
        <w:fldChar w:fldCharType="separate"/>
      </w:r>
      <w:r>
        <w:rPr>
          <w:rStyle w:val="31"/>
          <w:b/>
        </w:rPr>
        <w:t>十 参数优化</w:t>
      </w:r>
      <w:r>
        <w:tab/>
      </w:r>
      <w:r>
        <w:fldChar w:fldCharType="begin"/>
      </w:r>
      <w:r>
        <w:instrText xml:space="preserve"> PAGEREF _Toc71900002 \h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296"/>
        </w:tabs>
        <w:rPr>
          <w:rFonts w:asciiTheme="minorHAnsi" w:hAnsiTheme="minorHAnsi" w:eastAsiaTheme="minorEastAsia"/>
          <w:szCs w:val="24"/>
        </w:rPr>
      </w:pPr>
      <w:r>
        <w:fldChar w:fldCharType="begin"/>
      </w:r>
      <w:r>
        <w:instrText xml:space="preserve"> HYPERLINK \l "_Toc71900003" </w:instrText>
      </w:r>
      <w:r>
        <w:fldChar w:fldCharType="separate"/>
      </w:r>
      <w:r>
        <w:rPr>
          <w:rStyle w:val="31"/>
        </w:rPr>
        <w:t>10.1 数据库部分参数优化</w:t>
      </w:r>
      <w:r>
        <w:tab/>
      </w:r>
      <w:r>
        <w:fldChar w:fldCharType="begin"/>
      </w:r>
      <w:r>
        <w:instrText xml:space="preserve"> PAGEREF _Toc71900003 \h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r>
        <w:fldChar w:fldCharType="end"/>
      </w:r>
    </w:p>
    <w:p>
      <w:r>
        <w:br w:type="page"/>
      </w:r>
    </w:p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  <w:r>
        <w:rPr>
          <w:rFonts w:hint="eastAsia" w:ascii="宋体" w:hAnsi="宋体"/>
          <w:color w:val="000000"/>
          <w:sz w:val="36"/>
          <w:szCs w:val="36"/>
        </w:rPr>
        <w:t>修订记录</w:t>
      </w:r>
    </w:p>
    <w:tbl>
      <w:tblPr>
        <w:tblStyle w:val="35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418"/>
        <w:gridCol w:w="3402"/>
        <w:gridCol w:w="1780"/>
      </w:tblGrid>
      <w:tr>
        <w:tc>
          <w:tcPr>
            <w:tcW w:w="1696" w:type="dxa"/>
            <w:shd w:val="clear" w:color="auto" w:fill="D8D8D8" w:themeFill="background1" w:themeFillShade="D9"/>
            <w:vAlign w:val="center"/>
          </w:tcPr>
          <w:p>
            <w:r>
              <w:t>日期</w:t>
            </w:r>
          </w:p>
        </w:tc>
        <w:tc>
          <w:tcPr>
            <w:tcW w:w="1418" w:type="dxa"/>
            <w:shd w:val="clear" w:color="auto" w:fill="D8D8D8" w:themeFill="background1" w:themeFillShade="D9"/>
            <w:vAlign w:val="center"/>
          </w:tcPr>
          <w:p>
            <w:r>
              <w:t>修订版本</w:t>
            </w:r>
          </w:p>
        </w:tc>
        <w:tc>
          <w:tcPr>
            <w:tcW w:w="3402" w:type="dxa"/>
            <w:shd w:val="clear" w:color="auto" w:fill="D8D8D8" w:themeFill="background1" w:themeFillShade="D9"/>
            <w:vAlign w:val="center"/>
          </w:tcPr>
          <w:p>
            <w:r>
              <w:t>描述</w:t>
            </w:r>
          </w:p>
        </w:tc>
        <w:tc>
          <w:tcPr>
            <w:tcW w:w="1780" w:type="dxa"/>
            <w:shd w:val="clear" w:color="auto" w:fill="D8D8D8" w:themeFill="background1" w:themeFillShade="D9"/>
            <w:vAlign w:val="center"/>
          </w:tcPr>
          <w:p>
            <w:r>
              <w:t>作者</w:t>
            </w:r>
          </w:p>
        </w:tc>
      </w:tr>
      <w:tr>
        <w:tc>
          <w:tcPr>
            <w:tcW w:w="1696" w:type="dxa"/>
            <w:vAlign w:val="center"/>
          </w:tcPr>
          <w:p/>
        </w:tc>
        <w:tc>
          <w:tcPr>
            <w:tcW w:w="1418" w:type="dxa"/>
            <w:vAlign w:val="center"/>
          </w:tcPr>
          <w:p/>
        </w:tc>
        <w:tc>
          <w:tcPr>
            <w:tcW w:w="3402" w:type="dxa"/>
            <w:vAlign w:val="center"/>
          </w:tcPr>
          <w:p/>
        </w:tc>
        <w:tc>
          <w:tcPr>
            <w:tcW w:w="1780" w:type="dxa"/>
            <w:vAlign w:val="center"/>
          </w:tcPr>
          <w:p/>
        </w:tc>
      </w:tr>
      <w:tr>
        <w:tc>
          <w:tcPr>
            <w:tcW w:w="1696" w:type="dxa"/>
            <w:vAlign w:val="center"/>
          </w:tcPr>
          <w:p/>
        </w:tc>
        <w:tc>
          <w:tcPr>
            <w:tcW w:w="1418" w:type="dxa"/>
            <w:vAlign w:val="center"/>
          </w:tcPr>
          <w:p/>
        </w:tc>
        <w:tc>
          <w:tcPr>
            <w:tcW w:w="3402" w:type="dxa"/>
            <w:vAlign w:val="center"/>
          </w:tcPr>
          <w:p/>
        </w:tc>
        <w:tc>
          <w:tcPr>
            <w:tcW w:w="1780" w:type="dxa"/>
            <w:vAlign w:val="center"/>
          </w:tcPr>
          <w:p/>
        </w:tc>
      </w:tr>
      <w:tr>
        <w:tc>
          <w:tcPr>
            <w:tcW w:w="1696" w:type="dxa"/>
            <w:vAlign w:val="center"/>
          </w:tcPr>
          <w:p/>
        </w:tc>
        <w:tc>
          <w:tcPr>
            <w:tcW w:w="1418" w:type="dxa"/>
            <w:vAlign w:val="center"/>
          </w:tcPr>
          <w:p/>
        </w:tc>
        <w:tc>
          <w:tcPr>
            <w:tcW w:w="3402" w:type="dxa"/>
            <w:vAlign w:val="center"/>
          </w:tcPr>
          <w:p/>
        </w:tc>
        <w:tc>
          <w:tcPr>
            <w:tcW w:w="1780" w:type="dxa"/>
            <w:vAlign w:val="center"/>
          </w:tcPr>
          <w:p/>
        </w:tc>
      </w:tr>
    </w:tbl>
    <w:p/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  <w:bookmarkStart w:id="1" w:name="_Toc62130641"/>
      <w:r>
        <w:rPr>
          <w:rFonts w:hint="eastAsia" w:ascii="宋体" w:hAnsi="宋体"/>
          <w:color w:val="000000"/>
          <w:sz w:val="36"/>
          <w:szCs w:val="36"/>
        </w:rPr>
        <w:t>审阅</w:t>
      </w:r>
      <w:bookmarkEnd w:id="1"/>
    </w:p>
    <w:tbl>
      <w:tblPr>
        <w:tblStyle w:val="35"/>
        <w:tblW w:w="82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7"/>
        <w:gridCol w:w="5670"/>
      </w:tblGrid>
      <w:tr>
        <w:tc>
          <w:tcPr>
            <w:tcW w:w="2547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姓名</w:t>
            </w:r>
          </w:p>
        </w:tc>
        <w:tc>
          <w:tcPr>
            <w:tcW w:w="5670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职位</w:t>
            </w:r>
          </w:p>
        </w:tc>
      </w:tr>
      <w:tr>
        <w:tc>
          <w:tcPr>
            <w:tcW w:w="2547" w:type="dxa"/>
          </w:tcPr>
          <w:p>
            <w:pPr>
              <w:ind w:left="360" w:hanging="360"/>
            </w:pPr>
          </w:p>
        </w:tc>
        <w:tc>
          <w:tcPr>
            <w:tcW w:w="5670" w:type="dxa"/>
          </w:tcPr>
          <w:p/>
        </w:tc>
      </w:tr>
    </w:tbl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</w:p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  <w:r>
        <w:rPr>
          <w:rFonts w:hint="eastAsia" w:ascii="宋体" w:hAnsi="宋体"/>
          <w:color w:val="000000"/>
          <w:sz w:val="36"/>
          <w:szCs w:val="36"/>
        </w:rPr>
        <w:t>分发</w:t>
      </w:r>
    </w:p>
    <w:tbl>
      <w:tblPr>
        <w:tblStyle w:val="35"/>
        <w:tblW w:w="82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7"/>
        <w:gridCol w:w="56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47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姓名</w:t>
            </w:r>
          </w:p>
        </w:tc>
        <w:tc>
          <w:tcPr>
            <w:tcW w:w="5670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单位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47" w:type="dxa"/>
            <w:vAlign w:val="center"/>
          </w:tcPr>
          <w:p/>
        </w:tc>
        <w:tc>
          <w:tcPr>
            <w:tcW w:w="5670" w:type="dxa"/>
            <w:vAlign w:val="center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47" w:type="dxa"/>
            <w:vAlign w:val="center"/>
          </w:tcPr>
          <w:p/>
        </w:tc>
        <w:tc>
          <w:tcPr>
            <w:tcW w:w="5670" w:type="dxa"/>
            <w:vAlign w:val="center"/>
          </w:tcPr>
          <w:p/>
        </w:tc>
      </w:tr>
    </w:tbl>
    <w:p>
      <w:pPr>
        <w:sectPr>
          <w:headerReference r:id="rId5" w:type="first"/>
          <w:footerReference r:id="rId6" w:type="first"/>
          <w:headerReference r:id="rId3" w:type="default"/>
          <w:headerReference r:id="rId4" w:type="even"/>
          <w:pgSz w:w="11906" w:h="16838"/>
          <w:pgMar w:top="1440" w:right="1800" w:bottom="1440" w:left="1800" w:header="851" w:footer="992" w:gutter="0"/>
          <w:pgNumType w:start="1"/>
          <w:cols w:space="425" w:num="1"/>
          <w:titlePg/>
          <w:docGrid w:type="lines" w:linePitch="326" w:charSpace="0"/>
        </w:sectPr>
      </w:pPr>
    </w:p>
    <w:p>
      <w:pPr>
        <w:pStyle w:val="2"/>
        <w:spacing w:before="163" w:after="163"/>
        <w:rPr>
          <w:b/>
        </w:rPr>
      </w:pPr>
      <w:bookmarkStart w:id="2" w:name="_Toc71899962"/>
      <w:r>
        <w:rPr>
          <w:rFonts w:hint="eastAsia"/>
          <w:b/>
        </w:rPr>
        <w:t>第一部分 说明</w:t>
      </w:r>
      <w:bookmarkEnd w:id="2"/>
    </w:p>
    <w:p>
      <w:pPr>
        <w:ind w:firstLine="420" w:firstLineChars="200"/>
        <w:rPr>
          <w:color w:val="FF0000"/>
        </w:rPr>
      </w:pPr>
      <w:r>
        <w:rPr>
          <w:rFonts w:hint="eastAsia"/>
          <w:color w:val="FF0000"/>
        </w:rPr>
        <w:t>该</w:t>
      </w:r>
      <w:r>
        <w:rPr>
          <w:color w:val="FF0000"/>
        </w:rPr>
        <w:t>文档作为美创技术性文档，</w:t>
      </w:r>
      <w:r>
        <w:rPr>
          <w:rFonts w:hint="eastAsia"/>
          <w:color w:val="FF0000"/>
        </w:rPr>
        <w:t>涉及</w:t>
      </w:r>
      <w:r>
        <w:rPr>
          <w:color w:val="FF0000"/>
        </w:rPr>
        <w:t>部分优化性参数及安装性技巧，不建议将该文档随意</w:t>
      </w:r>
      <w:r>
        <w:rPr>
          <w:rFonts w:hint="eastAsia"/>
          <w:color w:val="FF0000"/>
        </w:rPr>
        <w:t>流传</w:t>
      </w:r>
      <w:r>
        <w:rPr>
          <w:color w:val="FF0000"/>
        </w:rPr>
        <w:t>，建议内部浏览</w:t>
      </w:r>
      <w:r>
        <w:rPr>
          <w:rFonts w:hint="eastAsia"/>
          <w:color w:val="FF0000"/>
        </w:rPr>
        <w:t>.</w:t>
      </w:r>
    </w:p>
    <w:p>
      <w:pPr>
        <w:pStyle w:val="3"/>
        <w:spacing w:before="163" w:after="163"/>
      </w:pPr>
      <w:bookmarkStart w:id="3" w:name="_Toc71899963"/>
      <w:r>
        <w:rPr>
          <w:rFonts w:hint="eastAsia"/>
        </w:rPr>
        <w:t>1.1 系统需求</w:t>
      </w:r>
      <w:bookmarkEnd w:id="3"/>
    </w:p>
    <w:p>
      <w:pPr>
        <w:pStyle w:val="26"/>
        <w:numPr>
          <w:ilvl w:val="0"/>
          <w:numId w:val="4"/>
        </w:numPr>
        <w:spacing w:before="0" w:beforeAutospacing="0" w:after="120" w:afterAutospacing="0"/>
        <w:rPr>
          <w:rFonts w:ascii="Segoe UI" w:hAnsi="Segoe UI" w:cs="Segoe UI"/>
          <w:color w:val="1A1816"/>
          <w:sz w:val="18"/>
          <w:szCs w:val="18"/>
        </w:rPr>
      </w:pPr>
      <w:r>
        <w:rPr>
          <w:rFonts w:ascii="Segoe UI" w:hAnsi="Segoe UI" w:cs="Segoe UI"/>
          <w:color w:val="1A1816"/>
          <w:sz w:val="18"/>
          <w:szCs w:val="18"/>
        </w:rPr>
        <w:t>Oracle Linux 8.1 with the Unbreakable Enterprise Kernel 6: 5.4.17-2011.0.7.el8uek.x86_64 or later</w:t>
      </w:r>
      <w:r>
        <w:rPr>
          <w:rFonts w:ascii="Segoe UI" w:hAnsi="Segoe UI" w:cs="Segoe UI"/>
          <w:color w:val="1A1816"/>
          <w:sz w:val="18"/>
          <w:szCs w:val="18"/>
        </w:rPr>
        <w:br w:type="textWrapping"/>
      </w:r>
      <w:r>
        <w:rPr>
          <w:rFonts w:ascii="Segoe UI" w:hAnsi="Segoe UI" w:cs="Segoe UI"/>
          <w:color w:val="1A1816"/>
          <w:sz w:val="18"/>
          <w:szCs w:val="18"/>
        </w:rPr>
        <w:t>Oracle Linux 8 with the Red Hat Compatible kernel: 4.18.0-80.el8.x86_64 or later</w:t>
      </w:r>
    </w:p>
    <w:p>
      <w:pPr>
        <w:pStyle w:val="26"/>
        <w:numPr>
          <w:ilvl w:val="0"/>
          <w:numId w:val="4"/>
        </w:numPr>
        <w:spacing w:before="0" w:beforeAutospacing="0" w:after="120" w:afterAutospacing="0"/>
        <w:rPr>
          <w:rFonts w:ascii="Segoe UI" w:hAnsi="Segoe UI" w:cs="Segoe UI"/>
          <w:color w:val="1A1816"/>
          <w:sz w:val="18"/>
          <w:szCs w:val="18"/>
        </w:rPr>
      </w:pPr>
      <w:r>
        <w:rPr>
          <w:rFonts w:ascii="Segoe UI" w:hAnsi="Segoe UI" w:cs="Segoe UI"/>
          <w:color w:val="1A1816"/>
          <w:sz w:val="18"/>
          <w:szCs w:val="18"/>
        </w:rPr>
        <w:t>Oracle Linux 7.4 with the Unbreakable Enterprise Kernel 4: 4.1.12-124.19.2.el7uek.x86_64 or later</w:t>
      </w:r>
      <w:r>
        <w:rPr>
          <w:rFonts w:ascii="Segoe UI" w:hAnsi="Segoe UI" w:cs="Segoe UI"/>
          <w:color w:val="1A1816"/>
          <w:sz w:val="18"/>
          <w:szCs w:val="18"/>
        </w:rPr>
        <w:br w:type="textWrapping"/>
      </w:r>
      <w:r>
        <w:rPr>
          <w:rFonts w:ascii="Segoe UI" w:hAnsi="Segoe UI" w:cs="Segoe UI"/>
          <w:color w:val="1A1816"/>
          <w:sz w:val="18"/>
          <w:szCs w:val="18"/>
        </w:rPr>
        <w:t>Oracle Linux 7.4 with the Unbreakable Enterprise Kernel 5: 4.14.35-1818.1.6.el7uek.x86_64 or later</w:t>
      </w:r>
      <w:r>
        <w:rPr>
          <w:rFonts w:ascii="Segoe UI" w:hAnsi="Segoe UI" w:cs="Segoe UI"/>
          <w:color w:val="1A1816"/>
          <w:sz w:val="18"/>
          <w:szCs w:val="18"/>
        </w:rPr>
        <w:br w:type="textWrapping"/>
      </w:r>
      <w:r>
        <w:rPr>
          <w:rFonts w:ascii="Segoe UI" w:hAnsi="Segoe UI" w:cs="Segoe UI"/>
          <w:color w:val="1A1816"/>
          <w:sz w:val="18"/>
          <w:szCs w:val="18"/>
        </w:rPr>
        <w:t>Oracle Linux 7.5 with the Red Hat Compatible kernel: 3.10.0-862.11.6.el7.x86_64 or later</w:t>
      </w:r>
    </w:p>
    <w:p>
      <w:pPr>
        <w:pStyle w:val="26"/>
        <w:numPr>
          <w:ilvl w:val="0"/>
          <w:numId w:val="4"/>
        </w:numPr>
        <w:spacing w:before="0" w:beforeAutospacing="0" w:after="120" w:afterAutospacing="0"/>
        <w:rPr>
          <w:rFonts w:ascii="Segoe UI" w:hAnsi="Segoe UI" w:cs="Segoe UI"/>
          <w:color w:val="1A1816"/>
          <w:sz w:val="18"/>
          <w:szCs w:val="18"/>
        </w:rPr>
      </w:pPr>
      <w:r>
        <w:rPr>
          <w:rFonts w:ascii="Segoe UI" w:hAnsi="Segoe UI" w:cs="Segoe UI"/>
          <w:color w:val="1A1816"/>
          <w:sz w:val="18"/>
          <w:szCs w:val="18"/>
        </w:rPr>
        <w:t>Red Hat Enterprise Linux 8: 4.18.0-80.el8.x86_64 or later</w:t>
      </w:r>
    </w:p>
    <w:p>
      <w:pPr>
        <w:pStyle w:val="26"/>
        <w:numPr>
          <w:ilvl w:val="0"/>
          <w:numId w:val="4"/>
        </w:numPr>
        <w:spacing w:before="0" w:beforeAutospacing="0" w:after="120" w:afterAutospacing="0"/>
        <w:rPr>
          <w:rFonts w:ascii="Segoe UI" w:hAnsi="Segoe UI" w:cs="Segoe UI"/>
          <w:color w:val="1A1816"/>
          <w:sz w:val="18"/>
          <w:szCs w:val="18"/>
        </w:rPr>
      </w:pPr>
      <w:r>
        <w:rPr>
          <w:rFonts w:ascii="Segoe UI" w:hAnsi="Segoe UI" w:cs="Segoe UI"/>
          <w:color w:val="1A1816"/>
          <w:sz w:val="18"/>
          <w:szCs w:val="18"/>
        </w:rPr>
        <w:t>Red Hat Enterprise Linux 7.5: 3.10.0-862.11.6.el7.x86_64 or later</w:t>
      </w:r>
    </w:p>
    <w:p>
      <w:pPr>
        <w:pStyle w:val="26"/>
        <w:numPr>
          <w:ilvl w:val="0"/>
          <w:numId w:val="4"/>
        </w:numPr>
        <w:spacing w:before="0" w:beforeAutospacing="0" w:after="120" w:afterAutospacing="0"/>
        <w:rPr>
          <w:rFonts w:ascii="Segoe UI" w:hAnsi="Segoe UI" w:cs="Segoe UI"/>
          <w:color w:val="1A1816"/>
          <w:sz w:val="18"/>
          <w:szCs w:val="18"/>
        </w:rPr>
      </w:pPr>
      <w:r>
        <w:rPr>
          <w:rFonts w:ascii="Segoe UI" w:hAnsi="Segoe UI" w:cs="Segoe UI"/>
          <w:color w:val="1A1816"/>
          <w:sz w:val="18"/>
          <w:szCs w:val="18"/>
        </w:rPr>
        <w:t>SUSE Linux Enterprise Server 12 SP3: 4.4.162-94.72-default or later</w:t>
      </w:r>
    </w:p>
    <w:p>
      <w:pPr>
        <w:pStyle w:val="26"/>
        <w:spacing w:before="0" w:beforeAutospacing="0" w:after="120" w:afterAutospacing="0"/>
        <w:ind w:left="720"/>
        <w:rPr>
          <w:rFonts w:ascii="Segoe UI" w:hAnsi="Segoe UI" w:cs="Segoe UI"/>
          <w:color w:val="1A1816"/>
          <w:sz w:val="18"/>
          <w:szCs w:val="18"/>
        </w:rPr>
      </w:pPr>
      <w:r>
        <w:rPr>
          <w:rFonts w:ascii="Segoe UI" w:hAnsi="Segoe UI" w:cs="Segoe UI"/>
          <w:color w:val="1A1816"/>
          <w:sz w:val="18"/>
          <w:szCs w:val="18"/>
        </w:rPr>
        <w:t>SUSE Linux Enterprise Server 15: 4.12.14-23-default or later</w:t>
      </w:r>
    </w:p>
    <w:p/>
    <w:p>
      <w:pPr>
        <w:pStyle w:val="3"/>
        <w:spacing w:before="163" w:after="163"/>
      </w:pPr>
      <w:bookmarkStart w:id="4" w:name="_Toc71899964"/>
      <w:r>
        <w:rPr>
          <w:rFonts w:hint="eastAsia"/>
        </w:rPr>
        <w:t>1.2 硬件</w:t>
      </w:r>
      <w:r>
        <w:t>环境</w:t>
      </w:r>
      <w:r>
        <w:rPr>
          <w:rFonts w:hint="eastAsia"/>
        </w:rPr>
        <w:t>需求</w:t>
      </w:r>
      <w:bookmarkEnd w:id="4"/>
      <w:r>
        <w:rPr>
          <w:rFonts w:hint="eastAsia"/>
        </w:rPr>
        <w:t xml:space="preserve"> </w:t>
      </w:r>
    </w:p>
    <w:tbl>
      <w:tblPr>
        <w:tblStyle w:val="34"/>
        <w:tblW w:w="93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27"/>
        <w:gridCol w:w="60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服务器品牌和架构</w:t>
            </w:r>
          </w:p>
        </w:tc>
        <w:tc>
          <w:tcPr>
            <w:tcW w:w="6095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确认支持服务器品牌，型号，核心体系结构和主机总线适配器（HBA）以便与Oracle Grid Infrastructure和Oracle RAC一起运行。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服务器显示卡</w:t>
            </w:r>
          </w:p>
        </w:tc>
        <w:tc>
          <w:tcPr>
            <w:tcW w:w="6095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Oracle Universal Installer的显示分辨率至少为1024 x 768。确认显示监视器。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最小RAM</w:t>
            </w:r>
          </w:p>
        </w:tc>
        <w:tc>
          <w:tcPr>
            <w:tcW w:w="6095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用于Oracle Grid Infrastructure安装的至少8 GB RAM。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分配给临时文件系统的磁盘空间</w:t>
            </w:r>
          </w:p>
        </w:tc>
        <w:tc>
          <w:tcPr>
            <w:tcW w:w="6095" w:type="dxa"/>
            <w:shd w:val="clear" w:color="auto" w:fill="auto"/>
          </w:tcPr>
          <w:p>
            <w:pPr>
              <w:pStyle w:val="26"/>
              <w:spacing w:before="0" w:beforeAutospacing="0" w:after="0" w:afterAutospacing="0"/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临时磁盘空间（</w:t>
            </w:r>
            <w:r>
              <w:rPr>
                <w:rStyle w:val="32"/>
                <w:color w:val="1A1816"/>
              </w:rPr>
              <w:t>/tmp</w:t>
            </w:r>
            <w:r>
              <w:rPr>
                <w:rFonts w:ascii="Segoe UI" w:hAnsi="Segoe UI" w:cs="Segoe UI"/>
                <w:color w:val="1A1816"/>
                <w:szCs w:val="21"/>
              </w:rPr>
              <w:t>）目录中至少有1 GB的空间。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相对于RAM的交换空间分配</w:t>
            </w:r>
          </w:p>
        </w:tc>
        <w:tc>
          <w:tcPr>
            <w:tcW w:w="6095" w:type="dxa"/>
            <w:shd w:val="clear" w:color="auto" w:fill="auto"/>
          </w:tcPr>
          <w:p>
            <w:pPr>
              <w:pStyle w:val="26"/>
              <w:spacing w:before="0" w:beforeAutospacing="0" w:after="0" w:afterAutospacing="0"/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在4 GB到16 GB之间：等于RAM</w:t>
            </w:r>
            <w:r>
              <w:rPr>
                <w:rFonts w:ascii="Segoe UI" w:hAnsi="Segoe UI" w:cs="Segoe UI"/>
                <w:color w:val="1A1816"/>
                <w:szCs w:val="21"/>
              </w:rPr>
              <w:br w:type="textWrapping"/>
            </w:r>
            <w:r>
              <w:rPr>
                <w:rFonts w:ascii="Segoe UI" w:hAnsi="Segoe UI" w:cs="Segoe UI"/>
                <w:color w:val="1A1816"/>
                <w:szCs w:val="21"/>
              </w:rPr>
              <w:t>大于16 GB：16 GB</w:t>
            </w:r>
            <w:r>
              <w:rPr>
                <w:rFonts w:ascii="Segoe UI" w:hAnsi="Segoe UI" w:cs="Segoe UI"/>
                <w:color w:val="1A1816"/>
                <w:szCs w:val="21"/>
              </w:rPr>
              <w:br w:type="textWrapping"/>
            </w:r>
            <w:r>
              <w:rPr>
                <w:rStyle w:val="92"/>
                <w:rFonts w:ascii="Segoe UI" w:hAnsi="Segoe UI" w:cs="Segoe UI"/>
                <w:b/>
                <w:bCs/>
                <w:color w:val="1A1816"/>
                <w:szCs w:val="21"/>
              </w:rPr>
              <w:t>注意：</w:t>
            </w:r>
            <w:r>
              <w:rPr>
                <w:rFonts w:ascii="Segoe UI" w:hAnsi="Segoe UI" w:cs="Segoe UI"/>
                <w:color w:val="1A1816"/>
                <w:szCs w:val="21"/>
              </w:rPr>
              <w:t>如果为Linux服务器启用了HugePages，则在计算交换空间之前，应从可用的RAM中扣除分配给HugePages的内存。</w:t>
            </w:r>
          </w:p>
        </w:tc>
      </w:tr>
    </w:tbl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对于</w:t>
      </w:r>
      <w:r>
        <w:rPr>
          <w:rFonts w:cs="Times New Roman"/>
          <w:szCs w:val="21"/>
        </w:rPr>
        <w:t>一套RAC的实施，我们需要</w:t>
      </w:r>
      <w:r>
        <w:rPr>
          <w:rFonts w:hint="eastAsia" w:cs="Times New Roman"/>
          <w:szCs w:val="21"/>
        </w:rPr>
        <w:t>确保</w:t>
      </w:r>
      <w:r>
        <w:rPr>
          <w:rFonts w:cs="Times New Roman"/>
          <w:szCs w:val="21"/>
        </w:rPr>
        <w:t>基本的硬件环境</w:t>
      </w:r>
      <w:r>
        <w:rPr>
          <w:rFonts w:hint="eastAsia" w:cs="Times New Roman"/>
          <w:szCs w:val="21"/>
        </w:rPr>
        <w:t>已经</w:t>
      </w:r>
      <w:r>
        <w:rPr>
          <w:rFonts w:cs="Times New Roman"/>
          <w:szCs w:val="21"/>
        </w:rPr>
        <w:t>达到要求，具体如下：</w:t>
      </w:r>
    </w:p>
    <w:p>
      <w:pPr>
        <w:numPr>
          <w:ilvl w:val="0"/>
          <w:numId w:val="5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主机</w:t>
      </w:r>
      <w:r>
        <w:rPr>
          <w:rFonts w:cs="Times New Roman"/>
          <w:szCs w:val="21"/>
        </w:rPr>
        <w:t>操作系统安装，版本在RHEL 7.5</w:t>
      </w:r>
      <w:r>
        <w:rPr>
          <w:rFonts w:hint="eastAsia" w:cs="Times New Roman"/>
          <w:szCs w:val="21"/>
        </w:rPr>
        <w:t>以上</w:t>
      </w:r>
      <w:r>
        <w:rPr>
          <w:rFonts w:cs="Times New Roman"/>
          <w:szCs w:val="21"/>
        </w:rPr>
        <w:t>(</w:t>
      </w:r>
      <w:r>
        <w:rPr>
          <w:rFonts w:hint="eastAsia" w:cs="Times New Roman"/>
          <w:szCs w:val="21"/>
        </w:rPr>
        <w:t>本文档</w:t>
      </w:r>
      <w:r>
        <w:rPr>
          <w:rFonts w:cs="Times New Roman"/>
          <w:szCs w:val="21"/>
        </w:rPr>
        <w:t>针对的版本)</w:t>
      </w:r>
    </w:p>
    <w:p>
      <w:pPr>
        <w:numPr>
          <w:ilvl w:val="0"/>
          <w:numId w:val="5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存储</w:t>
      </w:r>
      <w:r>
        <w:rPr>
          <w:rFonts w:cs="Times New Roman"/>
          <w:szCs w:val="21"/>
        </w:rPr>
        <w:t>已经挂载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并且所有的存储LUN已经两两映射到对应的两台主机</w:t>
      </w:r>
    </w:p>
    <w:p>
      <w:pPr>
        <w:numPr>
          <w:ilvl w:val="0"/>
          <w:numId w:val="5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cs="Times New Roman"/>
          <w:szCs w:val="21"/>
        </w:rPr>
        <w:t>LUN要求：需要2G LUN 3</w:t>
      </w:r>
      <w:r>
        <w:rPr>
          <w:rFonts w:hint="eastAsia" w:cs="Times New Roman"/>
          <w:szCs w:val="21"/>
        </w:rPr>
        <w:t>块（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用）</w:t>
      </w:r>
      <w:r>
        <w:rPr>
          <w:rFonts w:cs="Times New Roman"/>
          <w:szCs w:val="21"/>
        </w:rPr>
        <w:t xml:space="preserve"> 500G LUN若干</w:t>
      </w:r>
      <w:r>
        <w:rPr>
          <w:rFonts w:hint="eastAsia" w:cs="Times New Roman"/>
          <w:szCs w:val="21"/>
        </w:rPr>
        <w:t>（具体</w:t>
      </w:r>
      <w:r>
        <w:rPr>
          <w:rFonts w:cs="Times New Roman"/>
          <w:szCs w:val="21"/>
        </w:rPr>
        <w:t>视</w:t>
      </w:r>
      <w:r>
        <w:rPr>
          <w:rFonts w:hint="eastAsia" w:cs="Times New Roman"/>
          <w:szCs w:val="21"/>
        </w:rPr>
        <w:t>数据库</w:t>
      </w:r>
      <w:r>
        <w:rPr>
          <w:rFonts w:cs="Times New Roman"/>
          <w:szCs w:val="21"/>
        </w:rPr>
        <w:t>空间</w:t>
      </w:r>
      <w:r>
        <w:rPr>
          <w:rFonts w:hint="eastAsia" w:cs="Times New Roman"/>
          <w:szCs w:val="21"/>
        </w:rPr>
        <w:t>而定</w:t>
      </w:r>
      <w:r>
        <w:rPr>
          <w:rFonts w:cs="Times New Roman"/>
          <w:szCs w:val="21"/>
        </w:rPr>
        <w:t>）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块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盘可选（建议不使用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）</w:t>
      </w:r>
      <w:r>
        <w:rPr>
          <w:rFonts w:cs="Times New Roman"/>
          <w:szCs w:val="21"/>
        </w:rPr>
        <w:t xml:space="preserve"> </w:t>
      </w:r>
      <w:r>
        <w:rPr>
          <w:rFonts w:hint="eastAsia" w:cs="Times New Roman"/>
          <w:szCs w:val="21"/>
        </w:rPr>
        <w:t>并且</w:t>
      </w:r>
      <w:r>
        <w:rPr>
          <w:rFonts w:cs="Times New Roman"/>
          <w:szCs w:val="21"/>
        </w:rPr>
        <w:t>互相映射</w:t>
      </w:r>
    </w:p>
    <w:p>
      <w:pPr>
        <w:numPr>
          <w:ilvl w:val="0"/>
          <w:numId w:val="5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网线</w:t>
      </w:r>
      <w:r>
        <w:rPr>
          <w:rFonts w:cs="Times New Roman"/>
          <w:szCs w:val="21"/>
        </w:rPr>
        <w:t>已经正常接驳，心跳建议采用交换机模式连接</w:t>
      </w:r>
    </w:p>
    <w:p>
      <w:pPr>
        <w:numPr>
          <w:ilvl w:val="0"/>
          <w:numId w:val="5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/>
        </w:rPr>
        <w:t>本地盘，至少100G，使用逻辑卷管理</w:t>
      </w:r>
    </w:p>
    <w:p/>
    <w:p>
      <w:pPr>
        <w:pStyle w:val="3"/>
        <w:spacing w:before="163" w:after="163"/>
      </w:pPr>
      <w:bookmarkStart w:id="5" w:name="_Toc71899965"/>
      <w:r>
        <w:rPr>
          <w:rFonts w:hint="eastAsia"/>
        </w:rPr>
        <w:t>1.</w:t>
      </w:r>
      <w:r>
        <w:t>3</w:t>
      </w:r>
      <w:r>
        <w:rPr>
          <w:rFonts w:hint="eastAsia"/>
        </w:rPr>
        <w:t xml:space="preserve"> 介质需求</w:t>
      </w:r>
      <w:bookmarkEnd w:id="5"/>
      <w:r>
        <w:rPr>
          <w:rFonts w:hint="eastAsia"/>
        </w:rPr>
        <w:t xml:space="preserve"> </w:t>
      </w:r>
    </w:p>
    <w:p>
      <w:pPr>
        <w:autoSpaceDE w:val="0"/>
        <w:autoSpaceDN w:val="0"/>
        <w:adjustRightInd w:val="0"/>
        <w:rPr>
          <w:szCs w:val="21"/>
        </w:rPr>
      </w:pPr>
      <w:r>
        <w:rPr>
          <w:szCs w:val="21"/>
        </w:rPr>
        <w:t>Oracle:19.3.0.0.0</w:t>
      </w:r>
    </w:p>
    <w:p>
      <w:pPr>
        <w:pStyle w:val="68"/>
      </w:pPr>
      <w:r>
        <w:t>LINUX.X64_193000_db_home.zip</w:t>
      </w:r>
    </w:p>
    <w:p>
      <w:pPr>
        <w:pStyle w:val="68"/>
        <w:rPr>
          <w:szCs w:val="21"/>
        </w:rPr>
      </w:pPr>
      <w:r>
        <w:t>LINUX.X64_193000_grid_home.zip</w:t>
      </w:r>
    </w:p>
    <w:p>
      <w:pPr>
        <w:autoSpaceDE w:val="0"/>
        <w:autoSpaceDN w:val="0"/>
        <w:adjustRightInd w:val="0"/>
        <w:rPr>
          <w:szCs w:val="21"/>
        </w:rPr>
      </w:pPr>
      <w:r>
        <w:rPr>
          <w:rFonts w:hint="eastAsia"/>
          <w:szCs w:val="21"/>
          <w:lang w:val="zh-CN"/>
        </w:rPr>
        <w:t>最新版本的</w:t>
      </w:r>
      <w:r>
        <w:rPr>
          <w:rFonts w:hint="eastAsia"/>
          <w:szCs w:val="21"/>
        </w:rPr>
        <w:t>opatch</w:t>
      </w:r>
      <w:r>
        <w:rPr>
          <w:rFonts w:hint="eastAsia"/>
          <w:szCs w:val="21"/>
          <w:lang w:val="zh-CN"/>
        </w:rPr>
        <w:t>和</w:t>
      </w:r>
      <w:r>
        <w:rPr>
          <w:rFonts w:hint="eastAsia"/>
          <w:szCs w:val="21"/>
        </w:rPr>
        <w:t>PSU</w:t>
      </w:r>
    </w:p>
    <w:p>
      <w:pPr>
        <w:pStyle w:val="68"/>
      </w:pPr>
      <w:r>
        <w:t>p30899722_190000_Linux-x86-64.zip</w:t>
      </w:r>
    </w:p>
    <w:p>
      <w:pPr>
        <w:pStyle w:val="68"/>
      </w:pPr>
      <w:r>
        <w:t>p6880880_190000_Linux-x86-64.zip</w:t>
      </w:r>
    </w:p>
    <w:p>
      <w:pPr>
        <w:autoSpaceDE w:val="0"/>
        <w:autoSpaceDN w:val="0"/>
        <w:adjustRightInd w:val="0"/>
        <w:rPr>
          <w:szCs w:val="21"/>
        </w:rPr>
      </w:pPr>
    </w:p>
    <w:p>
      <w:pPr>
        <w:autoSpaceDE w:val="0"/>
        <w:autoSpaceDN w:val="0"/>
        <w:adjustRightInd w:val="0"/>
        <w:rPr>
          <w:szCs w:val="21"/>
        </w:rPr>
      </w:pPr>
      <w:r>
        <w:rPr>
          <w:rFonts w:hint="eastAsia"/>
          <w:szCs w:val="21"/>
        </w:rPr>
        <w:t>额外需要的操作系统包</w:t>
      </w:r>
    </w:p>
    <w:p>
      <w:pPr>
        <w:pStyle w:val="68"/>
      </w:pPr>
      <w:r>
        <w:rPr>
          <w:rFonts w:hint="eastAsia"/>
        </w:rPr>
        <w:t>compat-libstdc++-33-3.2.3-72.el7.x86_64.rpm</w:t>
      </w:r>
    </w:p>
    <w:p/>
    <w:p>
      <w:pPr>
        <w:pStyle w:val="3"/>
        <w:spacing w:before="163" w:after="163"/>
      </w:pPr>
      <w:bookmarkStart w:id="6" w:name="_Toc71899966"/>
      <w:r>
        <w:rPr>
          <w:rFonts w:hint="eastAsia"/>
        </w:rPr>
        <w:t>1.</w:t>
      </w:r>
      <w:r>
        <w:t>4</w:t>
      </w:r>
      <w:r>
        <w:rPr>
          <w:rFonts w:hint="eastAsia"/>
        </w:rPr>
        <w:t xml:space="preserve"> 环境说明</w:t>
      </w:r>
      <w:bookmarkEnd w:id="6"/>
      <w:r>
        <w:rPr>
          <w:rFonts w:hint="eastAsia"/>
        </w:rPr>
        <w:t xml:space="preserve"> 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XXXXX系统采用RAC模式，存储使用HDS VSP存储，主机</w:t>
      </w:r>
      <w:r>
        <w:rPr>
          <w:rFonts w:hint="eastAsia" w:cs="Times New Roman"/>
          <w:szCs w:val="21"/>
        </w:rPr>
        <w:t>安装</w:t>
      </w:r>
      <w:r>
        <w:rPr>
          <w:rFonts w:cs="Times New Roman"/>
          <w:szCs w:val="21"/>
        </w:rPr>
        <w:t>Centos7.6</w:t>
      </w:r>
      <w:r>
        <w:rPr>
          <w:rFonts w:hint="eastAsia" w:cs="Times New Roman"/>
          <w:szCs w:val="21"/>
        </w:rPr>
        <w:t>操作</w:t>
      </w:r>
      <w:r>
        <w:rPr>
          <w:rFonts w:cs="Times New Roman"/>
          <w:szCs w:val="21"/>
        </w:rPr>
        <w:t xml:space="preserve">系统 </w:t>
      </w:r>
      <w:r>
        <w:rPr>
          <w:rFonts w:hint="eastAsia" w:cs="Times New Roman"/>
          <w:szCs w:val="21"/>
        </w:rPr>
        <w:t>数据库</w:t>
      </w:r>
      <w:r>
        <w:rPr>
          <w:rFonts w:cs="Times New Roman"/>
          <w:szCs w:val="21"/>
        </w:rPr>
        <w:t>安装19.3.0.0 RAC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整个文档分为以下几部分：</w:t>
      </w:r>
    </w:p>
    <w:tbl>
      <w:tblPr>
        <w:tblStyle w:val="3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70"/>
        <w:gridCol w:w="45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操作</w:t>
            </w:r>
            <w:r>
              <w:rPr>
                <w:szCs w:val="21"/>
              </w:rPr>
              <w:t>步骤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操作</w:t>
            </w:r>
            <w:r>
              <w:rPr>
                <w:szCs w:val="21"/>
              </w:rPr>
              <w:t>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1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主机</w:t>
            </w:r>
            <w:r>
              <w:rPr>
                <w:szCs w:val="21"/>
              </w:rPr>
              <w:t>安装Centos7.6</w:t>
            </w:r>
            <w:r>
              <w:rPr>
                <w:rFonts w:hint="eastAsia"/>
                <w:szCs w:val="21"/>
              </w:rPr>
              <w:t>操作</w:t>
            </w:r>
            <w:r>
              <w:rPr>
                <w:szCs w:val="21"/>
              </w:rPr>
              <w:t>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2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操作系统</w:t>
            </w:r>
            <w:r>
              <w:rPr>
                <w:szCs w:val="21"/>
              </w:rPr>
              <w:t>基础配置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3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安装</w:t>
            </w:r>
            <w:r>
              <w:rPr>
                <w:szCs w:val="21"/>
              </w:rPr>
              <w:t xml:space="preserve">基础的DM-Multipath </w:t>
            </w:r>
            <w:r>
              <w:rPr>
                <w:rFonts w:hint="eastAsia"/>
                <w:szCs w:val="21"/>
              </w:rPr>
              <w:t>多路径</w:t>
            </w:r>
            <w:r>
              <w:rPr>
                <w:szCs w:val="21"/>
              </w:rPr>
              <w:t>软件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4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存储盘</w:t>
            </w:r>
            <w:r>
              <w:rPr>
                <w:szCs w:val="21"/>
              </w:rPr>
              <w:t>挂载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5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介质安装前准备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6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 xml:space="preserve">19.3.0.0 grid </w:t>
            </w:r>
            <w:r>
              <w:rPr>
                <w:rFonts w:hint="eastAsia"/>
                <w:szCs w:val="21"/>
              </w:rPr>
              <w:t>软件安装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7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19.3.0.0 rdbms软件安装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8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  <w:lang w:val="en"/>
              </w:rPr>
              <w:t>安装</w:t>
            </w:r>
            <w:r>
              <w:rPr>
                <w:szCs w:val="21"/>
                <w:lang w:val="en"/>
              </w:rPr>
              <w:t>gi</w:t>
            </w:r>
            <w:r>
              <w:rPr>
                <w:rFonts w:hint="eastAsia"/>
                <w:szCs w:val="21"/>
                <w:lang w:val="en"/>
              </w:rPr>
              <w:t>补丁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9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查询</w:t>
            </w:r>
            <w:r>
              <w:rPr>
                <w:szCs w:val="21"/>
              </w:rPr>
              <w:t>最新的PSU版本，并安装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10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dbca创建数据库实例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11</w:t>
            </w:r>
          </w:p>
        </w:tc>
        <w:tc>
          <w:tcPr>
            <w:tcW w:w="45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数据库参数优化</w:t>
            </w:r>
          </w:p>
        </w:tc>
      </w:tr>
    </w:tbl>
    <w:p/>
    <w:p>
      <w:pPr>
        <w:pStyle w:val="2"/>
        <w:spacing w:before="163" w:after="163"/>
        <w:rPr>
          <w:b/>
        </w:rPr>
      </w:pPr>
      <w:bookmarkStart w:id="7" w:name="_Toc71899967"/>
      <w:r>
        <w:rPr>
          <w:rFonts w:hint="eastAsia"/>
          <w:b/>
        </w:rPr>
        <w:t>第二部分 操作</w:t>
      </w:r>
      <w:r>
        <w:rPr>
          <w:b/>
        </w:rPr>
        <w:t>系统</w:t>
      </w:r>
      <w:r>
        <w:rPr>
          <w:rFonts w:hint="eastAsia"/>
          <w:b/>
        </w:rPr>
        <w:t>基础配置(以下</w:t>
      </w:r>
      <w:r>
        <w:rPr>
          <w:b/>
        </w:rPr>
        <w:t>操作双节点进行</w:t>
      </w:r>
      <w:r>
        <w:rPr>
          <w:rFonts w:hint="eastAsia"/>
          <w:b/>
        </w:rPr>
        <w:t>)</w:t>
      </w:r>
      <w:bookmarkEnd w:id="7"/>
    </w:p>
    <w:p>
      <w:pPr>
        <w:pStyle w:val="3"/>
        <w:spacing w:before="163" w:after="163"/>
      </w:pPr>
      <w:bookmarkStart w:id="8" w:name="_Toc71899968"/>
      <w:r>
        <w:rPr>
          <w:rFonts w:hint="eastAsia"/>
        </w:rPr>
        <w:t>2.</w:t>
      </w:r>
      <w:r>
        <w:t>1</w:t>
      </w:r>
      <w:r>
        <w:rPr>
          <w:rFonts w:hint="eastAsia"/>
        </w:rPr>
        <w:t xml:space="preserve"> 检查服务器硬件和内存配置</w:t>
      </w:r>
      <w:bookmarkEnd w:id="8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使用以下命令确定服务器上的物理RAM大小</w:t>
      </w:r>
      <w:r>
        <w:rPr>
          <w:rFonts w:hint="eastAsia" w:cs="Times New Roman"/>
          <w:szCs w:val="21"/>
        </w:rPr>
        <w:t>至少</w:t>
      </w:r>
      <w:r>
        <w:rPr>
          <w:rFonts w:cs="Times New Roman"/>
          <w:szCs w:val="21"/>
        </w:rPr>
        <w:t>8G</w:t>
      </w:r>
      <w:r>
        <w:rPr>
          <w:rFonts w:hint="eastAsia" w:cs="Times New Roman"/>
          <w:szCs w:val="21"/>
        </w:rPr>
        <w:t>以上</w:t>
      </w:r>
    </w:p>
    <w:p>
      <w:pPr>
        <w:pStyle w:val="68"/>
      </w:pPr>
      <w:r>
        <w:t># grep MemTotal /proc/meminfo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确定配置的交换空间的大小</w:t>
      </w:r>
    </w:p>
    <w:p>
      <w:pPr>
        <w:pStyle w:val="68"/>
      </w:pPr>
      <w:r>
        <w:t># grep SwapTotal /proc/meminfo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确定</w:t>
      </w:r>
      <w:r>
        <w:rPr>
          <w:rFonts w:cs="Times New Roman"/>
          <w:szCs w:val="21"/>
        </w:rPr>
        <w:t>tmp</w:t>
      </w:r>
      <w:r>
        <w:rPr>
          <w:rFonts w:hint="eastAsia" w:cs="Times New Roman"/>
          <w:szCs w:val="21"/>
        </w:rPr>
        <w:t>目录空间足够</w:t>
      </w:r>
      <w:r>
        <w:rPr>
          <w:rFonts w:cs="Times New Roman"/>
          <w:szCs w:val="21"/>
        </w:rPr>
        <w:t>1G</w:t>
      </w:r>
    </w:p>
    <w:p>
      <w:pPr>
        <w:pStyle w:val="68"/>
      </w:pPr>
      <w:r>
        <w:t># df -h /tmp</w:t>
      </w:r>
    </w:p>
    <w:p>
      <w:pPr>
        <w:pStyle w:val="79"/>
      </w:pPr>
      <w:r>
        <w:rPr>
          <w:rFonts w:hint="eastAsia" w:ascii="黑体" w:hAnsi="黑体" w:eastAsia="黑体"/>
          <w:sz w:val="24"/>
        </w:rPr>
        <w:t>注意</w:t>
      </w:r>
      <w:r>
        <w:rPr>
          <w:rFonts w:hint="eastAsia"/>
        </w:rPr>
        <w:t>（如果</w:t>
      </w:r>
      <w:r>
        <w:t>/tmp</w:t>
      </w:r>
      <w:r>
        <w:rPr>
          <w:rFonts w:hint="eastAsia"/>
        </w:rPr>
        <w:t>空间不足，则清理</w:t>
      </w:r>
      <w:r>
        <w:t>/tmp</w:t>
      </w:r>
      <w:r>
        <w:rPr>
          <w:rFonts w:hint="eastAsia"/>
        </w:rPr>
        <w:t>目录以满足磁盘空间要求。</w:t>
      </w:r>
    </w:p>
    <w:p>
      <w:pPr>
        <w:pStyle w:val="79"/>
      </w:pPr>
      <w:r>
        <w:rPr>
          <w:rFonts w:hint="eastAsia"/>
        </w:rPr>
        <w:t>或设置</w:t>
      </w:r>
      <w:r>
        <w:t>Oracle</w:t>
      </w:r>
      <w:r>
        <w:rPr>
          <w:rFonts w:hint="eastAsia"/>
        </w:rPr>
        <w:t>用户环境时，还要设置</w:t>
      </w:r>
      <w:r>
        <w:t>TMP</w:t>
      </w:r>
      <w:r>
        <w:rPr>
          <w:rFonts w:hint="eastAsia"/>
        </w:rPr>
        <w:t>和</w:t>
      </w:r>
      <w:r>
        <w:t>TMPDIR</w:t>
      </w:r>
      <w:r>
        <w:rPr>
          <w:rFonts w:hint="eastAsia"/>
        </w:rPr>
        <w:t>环境变量到要使用的目录中，而不是</w:t>
      </w:r>
      <w:r>
        <w:t>/tmp</w:t>
      </w:r>
      <w:r>
        <w:rPr>
          <w:rFonts w:hint="eastAsia"/>
        </w:rPr>
        <w:t>）</w:t>
      </w:r>
    </w:p>
    <w:p/>
    <w:p>
      <w:r>
        <w:rPr>
          <w:rFonts w:hint="eastAsia"/>
        </w:rPr>
        <w:t>确定系统版本能够支持1</w:t>
      </w:r>
      <w:r>
        <w:t>9</w:t>
      </w:r>
      <w:r>
        <w:rPr>
          <w:rFonts w:hint="eastAsia"/>
        </w:rPr>
        <w:t>c数据库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# uname -</w:t>
      </w:r>
      <w:r>
        <w:rPr>
          <w:rFonts w:hint="eastAsia"/>
        </w:rPr>
        <w:t>a</w:t>
      </w:r>
    </w:p>
    <w:p>
      <w:pPr>
        <w:pStyle w:val="3"/>
        <w:spacing w:before="163" w:after="163"/>
        <w:rPr>
          <w:rFonts w:hint="eastAsia"/>
          <w:lang w:val="en-US" w:eastAsia="zh-Hans"/>
        </w:rPr>
      </w:pPr>
      <w:bookmarkStart w:id="9" w:name="_Toc71899969"/>
      <w:r>
        <w:rPr>
          <w:rFonts w:hint="default"/>
        </w:rPr>
        <w:t xml:space="preserve">2.1 </w:t>
      </w:r>
      <w:r>
        <w:rPr>
          <w:rFonts w:hint="eastAsia"/>
          <w:lang w:val="en-US" w:eastAsia="zh-Hans"/>
        </w:rPr>
        <w:t>配置网络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关闭系统自定义命名规则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etc</w:t>
      </w:r>
      <w:r>
        <w:rPr>
          <w:rFonts w:hint="default"/>
          <w:lang w:eastAsia="zh-Hans"/>
        </w:rPr>
        <w:t>/default/grup</w:t>
      </w:r>
      <w:r>
        <w:rPr>
          <w:rFonts w:hint="eastAsia"/>
          <w:lang w:val="en-US" w:eastAsia="zh-Hans"/>
        </w:rPr>
        <w:t>中添加</w:t>
      </w:r>
      <w:r>
        <w:rPr>
          <w:rFonts w:hint="default" w:ascii="Courier New Bold" w:hAnsi="Courier New Bold" w:cs="Courier New Bold"/>
          <w:b/>
          <w:bCs/>
        </w:rPr>
        <w:t>net.ifnames=0 biosdevname=0</w:t>
      </w:r>
    </w:p>
    <w:p>
      <w:pPr>
        <w:pStyle w:val="68"/>
        <w:ind w:left="0" w:leftChars="0" w:firstLine="270" w:firstLineChars="150"/>
        <w:rPr>
          <w:rFonts w:hint="eastAsia"/>
        </w:rPr>
      </w:pPr>
      <w:r>
        <w:rPr>
          <w:rFonts w:hint="eastAsia"/>
        </w:rPr>
        <w:t xml:space="preserve">[root@localhost ~]# cat /etc/sysconfig/network-scripts/ifcfg-eth0 </w:t>
      </w:r>
    </w:p>
    <w:p>
      <w:pPr>
        <w:pStyle w:val="68"/>
        <w:rPr>
          <w:rFonts w:hint="eastAsia"/>
        </w:rPr>
      </w:pPr>
      <w:r>
        <w:rPr>
          <w:rFonts w:hint="eastAsia"/>
        </w:rPr>
        <w:t>DEVICE=eth0</w:t>
      </w:r>
    </w:p>
    <w:p>
      <w:pPr>
        <w:pStyle w:val="68"/>
        <w:rPr>
          <w:rFonts w:hint="eastAsia"/>
        </w:rPr>
      </w:pPr>
      <w:r>
        <w:rPr>
          <w:rFonts w:hint="eastAsia"/>
        </w:rPr>
        <w:t>TYPE=Ethernet</w:t>
      </w:r>
    </w:p>
    <w:p>
      <w:pPr>
        <w:pStyle w:val="68"/>
        <w:rPr>
          <w:rFonts w:hint="eastAsia"/>
        </w:rPr>
      </w:pPr>
      <w:r>
        <w:rPr>
          <w:rFonts w:hint="eastAsia"/>
        </w:rPr>
        <w:t>ONBOOT=yes</w:t>
      </w:r>
    </w:p>
    <w:p>
      <w:pPr>
        <w:pStyle w:val="68"/>
        <w:rPr>
          <w:rFonts w:hint="eastAsia"/>
        </w:rPr>
      </w:pPr>
      <w:r>
        <w:rPr>
          <w:rFonts w:hint="eastAsia"/>
        </w:rPr>
        <w:t>NM_CONTROLLED=yes</w:t>
      </w:r>
    </w:p>
    <w:p>
      <w:pPr>
        <w:pStyle w:val="68"/>
        <w:rPr>
          <w:rFonts w:hint="eastAsia"/>
        </w:rPr>
      </w:pPr>
      <w:r>
        <w:rPr>
          <w:rFonts w:hint="eastAsia"/>
        </w:rPr>
        <w:t>BOOTPROTO=static</w:t>
      </w:r>
    </w:p>
    <w:p>
      <w:pPr>
        <w:pStyle w:val="68"/>
        <w:rPr>
          <w:rFonts w:hint="eastAsia"/>
        </w:rPr>
      </w:pPr>
      <w:r>
        <w:rPr>
          <w:rFonts w:hint="eastAsia"/>
        </w:rPr>
        <w:t>IPADDR=192.168.37.129</w:t>
      </w:r>
    </w:p>
    <w:p>
      <w:pPr>
        <w:pStyle w:val="68"/>
        <w:rPr>
          <w:rFonts w:hint="eastAsia"/>
        </w:rPr>
      </w:pPr>
      <w:r>
        <w:rPr>
          <w:rFonts w:hint="eastAsia"/>
        </w:rPr>
        <w:t>PREFIX=24</w:t>
      </w:r>
    </w:p>
    <w:p>
      <w:pPr>
        <w:pStyle w:val="68"/>
        <w:rPr>
          <w:rFonts w:hint="eastAsia"/>
        </w:rPr>
      </w:pPr>
      <w:r>
        <w:rPr>
          <w:rFonts w:hint="eastAsia"/>
        </w:rPr>
        <w:t>GATEWAY=192.168.37.0</w:t>
      </w:r>
    </w:p>
    <w:p>
      <w:pPr>
        <w:pStyle w:val="68"/>
        <w:rPr>
          <w:rFonts w:hint="eastAsia"/>
        </w:rPr>
      </w:pPr>
      <w:r>
        <w:rPr>
          <w:rFonts w:hint="eastAsia"/>
        </w:rPr>
        <w:t>NETMASK=255.255.255.0</w:t>
      </w:r>
    </w:p>
    <w:p>
      <w:pPr>
        <w:pStyle w:val="68"/>
        <w:rPr>
          <w:rFonts w:hint="eastAsia"/>
        </w:rPr>
      </w:pPr>
      <w:r>
        <w:rPr>
          <w:rFonts w:hint="eastAsia"/>
        </w:rPr>
        <w:t>DNS1=114.114.114.114</w:t>
      </w:r>
    </w:p>
    <w:p>
      <w:pPr>
        <w:pStyle w:val="68"/>
        <w:rPr>
          <w:rFonts w:hint="eastAsia"/>
        </w:rPr>
      </w:pPr>
      <w:r>
        <w:rPr>
          <w:rFonts w:hint="eastAsia"/>
        </w:rPr>
        <w:t>DEFROUTE=yes</w:t>
      </w:r>
    </w:p>
    <w:p>
      <w:pPr>
        <w:pStyle w:val="68"/>
        <w:rPr>
          <w:rFonts w:hint="eastAsia"/>
        </w:rPr>
      </w:pPr>
      <w:r>
        <w:rPr>
          <w:rFonts w:hint="eastAsia"/>
        </w:rPr>
        <w:t>IPV4_FAILURE_FATAL=yes</w:t>
      </w:r>
    </w:p>
    <w:p>
      <w:pPr>
        <w:pStyle w:val="68"/>
        <w:rPr>
          <w:rFonts w:hint="eastAsia"/>
        </w:rPr>
      </w:pPr>
      <w:r>
        <w:rPr>
          <w:rFonts w:hint="eastAsia"/>
        </w:rPr>
        <w:t>IPV6INIT=no</w:t>
      </w:r>
    </w:p>
    <w:p>
      <w:pPr>
        <w:pStyle w:val="68"/>
        <w:rPr>
          <w:rFonts w:hint="eastAsia"/>
        </w:rPr>
      </w:pPr>
      <w:r>
        <w:rPr>
          <w:rFonts w:hint="eastAsia"/>
        </w:rPr>
        <w:t>NAME=eth0</w:t>
      </w:r>
    </w:p>
    <w:p>
      <w:pPr>
        <w:pStyle w:val="68"/>
        <w:rPr>
          <w:rFonts w:hint="eastAsia"/>
        </w:rPr>
      </w:pPr>
      <w:r>
        <w:rPr>
          <w:rFonts w:hint="eastAsia"/>
        </w:rPr>
        <w:t>HWADDR=00:0c:29:5b:f4:fb</w:t>
      </w:r>
    </w:p>
    <w:p>
      <w:pPr>
        <w:pStyle w:val="68"/>
        <w:rPr>
          <w:rFonts w:hint="eastAsia"/>
        </w:rPr>
      </w:pPr>
    </w:p>
    <w:p>
      <w:pPr>
        <w:pStyle w:val="68"/>
        <w:rPr>
          <w:rFonts w:hint="eastAsia"/>
        </w:rPr>
      </w:pPr>
      <w:r>
        <w:rPr>
          <w:rFonts w:hint="eastAsia"/>
        </w:rPr>
        <w:t>[root@localhost ~]# cat /etc/sysconfig/network-scripts/ifcfg-eth1</w:t>
      </w:r>
    </w:p>
    <w:p>
      <w:pPr>
        <w:pStyle w:val="68"/>
        <w:rPr>
          <w:rFonts w:hint="eastAsia"/>
        </w:rPr>
      </w:pPr>
      <w:r>
        <w:rPr>
          <w:rFonts w:hint="eastAsia"/>
        </w:rPr>
        <w:t>DEVICE=eth1</w:t>
      </w:r>
    </w:p>
    <w:p>
      <w:pPr>
        <w:pStyle w:val="68"/>
        <w:rPr>
          <w:rFonts w:hint="eastAsia"/>
        </w:rPr>
      </w:pPr>
      <w:r>
        <w:rPr>
          <w:rFonts w:hint="eastAsia"/>
        </w:rPr>
        <w:t>TYPE=Ethernet</w:t>
      </w:r>
    </w:p>
    <w:p>
      <w:pPr>
        <w:pStyle w:val="68"/>
        <w:rPr>
          <w:rFonts w:hint="eastAsia"/>
        </w:rPr>
      </w:pPr>
      <w:r>
        <w:rPr>
          <w:rFonts w:hint="eastAsia"/>
        </w:rPr>
        <w:t>ONBOOT=yes</w:t>
      </w:r>
    </w:p>
    <w:p>
      <w:pPr>
        <w:pStyle w:val="68"/>
        <w:rPr>
          <w:rFonts w:hint="eastAsia"/>
        </w:rPr>
      </w:pPr>
      <w:r>
        <w:rPr>
          <w:rFonts w:hint="eastAsia"/>
        </w:rPr>
        <w:t>NM_CONTROLLED=yes</w:t>
      </w:r>
    </w:p>
    <w:p>
      <w:pPr>
        <w:pStyle w:val="68"/>
        <w:rPr>
          <w:rFonts w:hint="eastAsia"/>
        </w:rPr>
      </w:pPr>
      <w:r>
        <w:rPr>
          <w:rFonts w:hint="eastAsia"/>
        </w:rPr>
        <w:t>BOOTPROTO=static</w:t>
      </w:r>
    </w:p>
    <w:p>
      <w:pPr>
        <w:pStyle w:val="68"/>
        <w:rPr>
          <w:rFonts w:hint="eastAsia"/>
        </w:rPr>
      </w:pPr>
      <w:r>
        <w:rPr>
          <w:rFonts w:hint="eastAsia"/>
        </w:rPr>
        <w:t>IPADDR=192.168.19.129</w:t>
      </w:r>
    </w:p>
    <w:p>
      <w:pPr>
        <w:pStyle w:val="68"/>
        <w:rPr>
          <w:rFonts w:hint="eastAsia"/>
        </w:rPr>
      </w:pPr>
      <w:r>
        <w:rPr>
          <w:rFonts w:hint="eastAsia"/>
        </w:rPr>
        <w:t>PREFIX=24</w:t>
      </w:r>
    </w:p>
    <w:p>
      <w:pPr>
        <w:pStyle w:val="68"/>
        <w:rPr>
          <w:rFonts w:hint="eastAsia"/>
        </w:rPr>
      </w:pPr>
      <w:r>
        <w:rPr>
          <w:rFonts w:hint="eastAsia"/>
        </w:rPr>
        <w:t>GATEWAY=192.168.19.0</w:t>
      </w:r>
    </w:p>
    <w:p>
      <w:pPr>
        <w:pStyle w:val="68"/>
        <w:rPr>
          <w:rFonts w:hint="eastAsia"/>
        </w:rPr>
      </w:pPr>
      <w:r>
        <w:rPr>
          <w:rFonts w:hint="eastAsia"/>
        </w:rPr>
        <w:t>NETMASK=255.255.255.0</w:t>
      </w:r>
    </w:p>
    <w:p>
      <w:pPr>
        <w:pStyle w:val="68"/>
        <w:rPr>
          <w:rFonts w:hint="eastAsia"/>
        </w:rPr>
      </w:pPr>
      <w:r>
        <w:rPr>
          <w:rFonts w:hint="eastAsia"/>
        </w:rPr>
        <w:t>DNS1=114.114.114.114</w:t>
      </w:r>
    </w:p>
    <w:p>
      <w:pPr>
        <w:pStyle w:val="68"/>
        <w:rPr>
          <w:rFonts w:hint="eastAsia"/>
        </w:rPr>
      </w:pPr>
      <w:r>
        <w:rPr>
          <w:rFonts w:hint="eastAsia"/>
        </w:rPr>
        <w:t>DEFROUTE=yes</w:t>
      </w:r>
    </w:p>
    <w:p>
      <w:pPr>
        <w:pStyle w:val="68"/>
        <w:rPr>
          <w:rFonts w:hint="eastAsia"/>
        </w:rPr>
      </w:pPr>
      <w:r>
        <w:rPr>
          <w:rFonts w:hint="eastAsia"/>
        </w:rPr>
        <w:t>IPV4_FAILURE_FATAL=yes</w:t>
      </w:r>
    </w:p>
    <w:p>
      <w:pPr>
        <w:pStyle w:val="68"/>
        <w:rPr>
          <w:rFonts w:hint="eastAsia"/>
        </w:rPr>
      </w:pPr>
      <w:r>
        <w:rPr>
          <w:rFonts w:hint="eastAsia"/>
        </w:rPr>
        <w:t>IPV6INIT=no</w:t>
      </w:r>
    </w:p>
    <w:p>
      <w:pPr>
        <w:pStyle w:val="68"/>
        <w:rPr>
          <w:rFonts w:hint="eastAsia"/>
        </w:rPr>
      </w:pPr>
      <w:r>
        <w:rPr>
          <w:rFonts w:hint="eastAsia"/>
        </w:rPr>
        <w:t>NAME=eth1</w:t>
      </w:r>
    </w:p>
    <w:p>
      <w:pPr>
        <w:pStyle w:val="68"/>
        <w:rPr>
          <w:rFonts w:hint="eastAsia"/>
        </w:rPr>
      </w:pPr>
      <w:r>
        <w:rPr>
          <w:rFonts w:hint="eastAsia"/>
        </w:rPr>
        <w:t>HWADDR=00:0c:29:5b:f4:05</w:t>
      </w:r>
    </w:p>
    <w:p>
      <w:pPr>
        <w:pStyle w:val="68"/>
        <w:rPr>
          <w:rFonts w:hint="eastAsia"/>
        </w:rPr>
      </w:pPr>
    </w:p>
    <w:p>
      <w:pPr>
        <w:pStyle w:val="68"/>
        <w:rPr>
          <w:rFonts w:hint="eastAsia"/>
        </w:rPr>
      </w:pPr>
      <w:r>
        <w:rPr>
          <w:rFonts w:hint="eastAsia"/>
        </w:rPr>
        <w:t>GRUB_TIMEOUT=5</w:t>
      </w:r>
    </w:p>
    <w:p>
      <w:pPr>
        <w:pStyle w:val="68"/>
        <w:rPr>
          <w:rFonts w:hint="eastAsia"/>
        </w:rPr>
      </w:pPr>
      <w:r>
        <w:rPr>
          <w:rFonts w:hint="eastAsia"/>
        </w:rPr>
        <w:t>GRUB_DISTRIBUTOR="$(sed 's, release .*$,,g' /etc/system-release)"</w:t>
      </w:r>
    </w:p>
    <w:p>
      <w:pPr>
        <w:pStyle w:val="68"/>
        <w:rPr>
          <w:rFonts w:hint="eastAsia"/>
        </w:rPr>
      </w:pPr>
      <w:r>
        <w:rPr>
          <w:rFonts w:hint="eastAsia"/>
        </w:rPr>
        <w:t>GRUB_DEFAULT=saved</w:t>
      </w:r>
    </w:p>
    <w:p>
      <w:pPr>
        <w:pStyle w:val="68"/>
        <w:rPr>
          <w:rFonts w:hint="eastAsia"/>
        </w:rPr>
      </w:pPr>
      <w:r>
        <w:rPr>
          <w:rFonts w:hint="eastAsia"/>
        </w:rPr>
        <w:t>GRUB_DISABLE_SUBMENU=true</w:t>
      </w:r>
    </w:p>
    <w:p>
      <w:pPr>
        <w:pStyle w:val="68"/>
        <w:rPr>
          <w:rFonts w:hint="eastAsia"/>
        </w:rPr>
      </w:pPr>
      <w:r>
        <w:rPr>
          <w:rFonts w:hint="eastAsia"/>
        </w:rPr>
        <w:t>GRUB_TERMINAL_OUTPUT="console"</w:t>
      </w:r>
    </w:p>
    <w:p>
      <w:pPr>
        <w:pStyle w:val="68"/>
        <w:rPr>
          <w:rFonts w:hint="eastAsia"/>
        </w:rPr>
      </w:pPr>
      <w:r>
        <w:rPr>
          <w:rFonts w:hint="eastAsia"/>
        </w:rPr>
        <w:t xml:space="preserve">GRUB_CMDLINE_LINUX="crashkernel=auto spectre_v2=retpoline rd.lvm.lv=centos/root </w:t>
      </w:r>
      <w:r>
        <w:rPr>
          <w:rFonts w:hint="default" w:ascii="Courier New Bold" w:hAnsi="Courier New Bold" w:cs="Courier New Bold"/>
          <w:b/>
          <w:bCs/>
        </w:rPr>
        <w:t>net.ifnames=0 biosdevname=0</w:t>
      </w:r>
      <w:r>
        <w:rPr>
          <w:rFonts w:hint="eastAsia"/>
        </w:rPr>
        <w:t xml:space="preserve"> rd.lvm.lv=centos/swap rhgb quiet"</w:t>
      </w:r>
    </w:p>
    <w:p>
      <w:pPr>
        <w:pStyle w:val="68"/>
        <w:rPr>
          <w:rFonts w:hint="eastAsia"/>
        </w:rPr>
      </w:pPr>
      <w:r>
        <w:rPr>
          <w:rFonts w:hint="eastAsia"/>
        </w:rPr>
        <w:t>GRUB_DISABLE_RECOVERY="true"</w:t>
      </w:r>
    </w:p>
    <w:p>
      <w:pPr>
        <w:bidi w:val="0"/>
        <w:rPr>
          <w:rFonts w:hint="eastAsia"/>
        </w:rPr>
      </w:pPr>
      <w:r>
        <w:rPr>
          <w:rFonts w:hint="eastAsia"/>
        </w:rPr>
        <w:t>grub2-mkconfig -o /boot/grub2/grub.cfg</w:t>
      </w:r>
    </w:p>
    <w:p>
      <w:pPr>
        <w:bidi w:val="0"/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Hans"/>
        </w:rPr>
        <w:t>reboot</w:t>
      </w:r>
    </w:p>
    <w:p>
      <w:pPr>
        <w:pStyle w:val="3"/>
        <w:spacing w:before="163" w:after="163"/>
      </w:pPr>
      <w:r>
        <w:rPr>
          <w:rFonts w:hint="eastAsia"/>
        </w:rPr>
        <w:t>2</w:t>
      </w:r>
      <w:r>
        <w:t>.2</w:t>
      </w:r>
      <w:r>
        <w:rPr>
          <w:rFonts w:hint="eastAsia"/>
        </w:rPr>
        <w:t>关闭Network</w:t>
      </w:r>
      <w:r>
        <w:t>Manager</w:t>
      </w:r>
      <w:bookmarkEnd w:id="9"/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NetworkManager管理主机网络配置信息，该服务如果出现down的话会影响系统网络运行，建议关闭：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关闭</w:t>
      </w:r>
      <w:r>
        <w:rPr>
          <w:rFonts w:cs="Times New Roman"/>
          <w:szCs w:val="21"/>
        </w:rPr>
        <w:t>运行中的服务</w:t>
      </w:r>
    </w:p>
    <w:p>
      <w:pPr>
        <w:pStyle w:val="68"/>
      </w:pPr>
      <w:bookmarkStart w:id="10" w:name="OLE_LINK549"/>
      <w:bookmarkStart w:id="11" w:name="OLE_LINK353"/>
      <w:bookmarkStart w:id="12" w:name="OLE_LINK343"/>
      <w:bookmarkStart w:id="13" w:name="OLE_LINK344"/>
      <w:r>
        <w:t>systemctl stop NetworkManager</w:t>
      </w:r>
      <w:bookmarkEnd w:id="10"/>
      <w:bookmarkEnd w:id="11"/>
      <w:bookmarkEnd w:id="12"/>
      <w:bookmarkEnd w:id="13"/>
    </w:p>
    <w:p>
      <w:pPr>
        <w:pStyle w:val="68"/>
      </w:pPr>
      <w:bookmarkStart w:id="14" w:name="OLE_LINK354"/>
      <w:bookmarkStart w:id="15" w:name="OLE_LINK356"/>
      <w:bookmarkStart w:id="16" w:name="OLE_LINK346"/>
      <w:bookmarkStart w:id="17" w:name="OLE_LINK355"/>
      <w:bookmarkStart w:id="18" w:name="OLE_LINK345"/>
      <w:bookmarkStart w:id="19" w:name="OLE_LINK550"/>
      <w:r>
        <w:t>systemctl disable NetworkManager</w:t>
      </w:r>
      <w:bookmarkEnd w:id="14"/>
      <w:bookmarkEnd w:id="15"/>
      <w:bookmarkEnd w:id="16"/>
      <w:bookmarkEnd w:id="17"/>
      <w:bookmarkEnd w:id="18"/>
      <w:bookmarkEnd w:id="19"/>
      <w:r>
        <w:t xml:space="preserve"> #</w:t>
      </w:r>
      <w:r>
        <w:rPr>
          <w:rFonts w:hint="eastAsia"/>
          <w:lang w:val="en-US" w:eastAsia="zh-Hans"/>
        </w:rPr>
        <w:t>关闭自启动</w:t>
      </w:r>
    </w:p>
    <w:p>
      <w:pPr>
        <w:pStyle w:val="68"/>
      </w:pPr>
      <w:bookmarkStart w:id="20" w:name="OLE_LINK347"/>
      <w:bookmarkStart w:id="21" w:name="OLE_LINK551"/>
      <w:bookmarkStart w:id="22" w:name="OLE_LINK348"/>
      <w:bookmarkStart w:id="23" w:name="OLE_LINK357"/>
      <w:r>
        <w:t>systemctl status NetworkManager</w:t>
      </w:r>
      <w:bookmarkEnd w:id="20"/>
      <w:bookmarkEnd w:id="21"/>
      <w:bookmarkEnd w:id="22"/>
      <w:bookmarkEnd w:id="23"/>
    </w:p>
    <w:p>
      <w:r>
        <w:drawing>
          <wp:inline distT="0" distB="0" distL="0" distR="0">
            <wp:extent cx="5641340" cy="407670"/>
            <wp:effectExtent l="0" t="0" r="0" b="0"/>
            <wp:docPr id="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134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24" w:name="_Toc71899970"/>
      <w:r>
        <w:rPr>
          <w:rFonts w:hint="eastAsia"/>
        </w:rPr>
        <w:t>2.</w:t>
      </w:r>
      <w:r>
        <w:t>3</w:t>
      </w:r>
      <w:r>
        <w:rPr>
          <w:rFonts w:hint="eastAsia"/>
        </w:rPr>
        <w:t xml:space="preserve"> 关闭防火墙</w:t>
      </w:r>
      <w:bookmarkEnd w:id="24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关闭</w:t>
      </w:r>
      <w:r>
        <w:rPr>
          <w:rFonts w:cs="Times New Roman"/>
          <w:szCs w:val="21"/>
        </w:rPr>
        <w:t>运行中的服务</w:t>
      </w:r>
    </w:p>
    <w:p>
      <w:pPr>
        <w:pStyle w:val="68"/>
      </w:pPr>
      <w:bookmarkStart w:id="25" w:name="OLE_LINK552"/>
      <w:bookmarkStart w:id="26" w:name="OLE_LINK553"/>
      <w:bookmarkStart w:id="27" w:name="OLE_LINK31"/>
      <w:bookmarkStart w:id="28" w:name="OLE_LINK358"/>
      <w:bookmarkStart w:id="29" w:name="OLE_LINK349"/>
      <w:bookmarkStart w:id="30" w:name="OLE_LINK32"/>
      <w:r>
        <w:rPr>
          <w:rFonts w:hint="eastAsia"/>
        </w:rPr>
        <w:t>system</w:t>
      </w:r>
      <w:r>
        <w:t>ctl stop firewalld</w:t>
      </w:r>
      <w:bookmarkEnd w:id="25"/>
      <w:bookmarkEnd w:id="26"/>
      <w:bookmarkEnd w:id="27"/>
      <w:bookmarkEnd w:id="28"/>
      <w:bookmarkEnd w:id="29"/>
      <w:bookmarkEnd w:id="30"/>
    </w:p>
    <w:p>
      <w:pPr>
        <w:pStyle w:val="68"/>
      </w:pPr>
      <w:bookmarkStart w:id="31" w:name="OLE_LINK351"/>
      <w:bookmarkStart w:id="32" w:name="OLE_LINK360"/>
      <w:bookmarkStart w:id="33" w:name="OLE_LINK359"/>
      <w:bookmarkStart w:id="34" w:name="OLE_LINK36"/>
      <w:bookmarkStart w:id="35" w:name="OLE_LINK350"/>
      <w:bookmarkStart w:id="36" w:name="OLE_LINK64"/>
      <w:bookmarkStart w:id="37" w:name="OLE_LINK361"/>
      <w:bookmarkStart w:id="38" w:name="OLE_LINK554"/>
      <w:bookmarkStart w:id="39" w:name="OLE_LINK35"/>
      <w:r>
        <w:t>systemctl disable firewalld</w:t>
      </w:r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>
      <w:pPr>
        <w:pStyle w:val="68"/>
      </w:pPr>
      <w:bookmarkStart w:id="40" w:name="OLE_LINK63"/>
      <w:bookmarkStart w:id="41" w:name="OLE_LINK352"/>
      <w:bookmarkStart w:id="42" w:name="OLE_LINK362"/>
      <w:bookmarkStart w:id="43" w:name="OLE_LINK37"/>
      <w:bookmarkStart w:id="44" w:name="OLE_LINK38"/>
      <w:bookmarkStart w:id="45" w:name="OLE_LINK555"/>
      <w:r>
        <w:rPr>
          <w:rFonts w:hint="eastAsia"/>
        </w:rPr>
        <w:t>systemctl status firewalld</w:t>
      </w:r>
      <w:bookmarkEnd w:id="40"/>
      <w:bookmarkEnd w:id="41"/>
      <w:bookmarkEnd w:id="42"/>
      <w:bookmarkEnd w:id="43"/>
      <w:bookmarkEnd w:id="44"/>
      <w:bookmarkEnd w:id="45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如下，</w:t>
      </w:r>
      <w:r>
        <w:rPr>
          <w:rFonts w:cs="Times New Roman"/>
          <w:szCs w:val="21"/>
        </w:rPr>
        <w:t>dead</w:t>
      </w:r>
      <w:r>
        <w:rPr>
          <w:rFonts w:hint="eastAsia" w:cs="Times New Roman"/>
          <w:szCs w:val="21"/>
        </w:rPr>
        <w:t>表示未开启开机启动；</w:t>
      </w:r>
      <w:r>
        <w:rPr>
          <w:rFonts w:cs="Times New Roman"/>
          <w:szCs w:val="21"/>
        </w:rPr>
        <w:t>inactive</w:t>
      </w:r>
      <w:r>
        <w:rPr>
          <w:rFonts w:hint="eastAsia" w:cs="Times New Roman"/>
          <w:szCs w:val="21"/>
        </w:rPr>
        <w:t>表示现在的状态是关闭</w:t>
      </w:r>
    </w:p>
    <w:p>
      <w:bookmarkStart w:id="181" w:name="_GoBack"/>
      <w:bookmarkEnd w:id="181"/>
      <w:r>
        <w:drawing>
          <wp:inline distT="0" distB="0" distL="0" distR="0">
            <wp:extent cx="5662295" cy="1104265"/>
            <wp:effectExtent l="0" t="0" r="1905" b="13335"/>
            <wp:docPr id="2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关闭</w:t>
      </w:r>
      <w:r>
        <w:rPr>
          <w:rFonts w:cs="Times New Roman"/>
          <w:szCs w:val="21"/>
        </w:rPr>
        <w:t>selinux：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编辑</w:t>
      </w:r>
      <w:r>
        <w:rPr>
          <w:rFonts w:cs="Times New Roman"/>
          <w:szCs w:val="21"/>
        </w:rPr>
        <w:t xml:space="preserve">/etc/selinux/config </w:t>
      </w:r>
      <w:r>
        <w:rPr>
          <w:rFonts w:hint="eastAsia" w:cs="Times New Roman"/>
          <w:szCs w:val="21"/>
        </w:rPr>
        <w:t>文件</w:t>
      </w:r>
    </w:p>
    <w:p>
      <w:pPr>
        <w:pStyle w:val="68"/>
      </w:pPr>
      <w:r>
        <w:rPr>
          <w:rFonts w:hint="eastAsia"/>
        </w:rPr>
        <w:t>sed -i "s#SELINUX=enforcing#SELINUX=disabled#g" /etc/selinux/config</w:t>
      </w:r>
    </w:p>
    <w:p>
      <w:pPr>
        <w:pStyle w:val="3"/>
        <w:spacing w:before="163" w:after="163"/>
      </w:pPr>
      <w:bookmarkStart w:id="46" w:name="_Toc71899971"/>
      <w:r>
        <w:rPr>
          <w:rFonts w:hint="eastAsia"/>
        </w:rPr>
        <w:t>2.</w:t>
      </w:r>
      <w:r>
        <w:t>4</w:t>
      </w:r>
      <w:r>
        <w:rPr>
          <w:rFonts w:hint="eastAsia"/>
        </w:rPr>
        <w:t xml:space="preserve"> 关闭</w:t>
      </w:r>
      <w:r>
        <w:t>C</w:t>
      </w:r>
      <w:r>
        <w:rPr>
          <w:rFonts w:hint="eastAsia"/>
        </w:rPr>
        <w:t>hrony服务</w:t>
      </w:r>
      <w:bookmarkEnd w:id="46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关闭</w:t>
      </w:r>
      <w:r>
        <w:rPr>
          <w:rFonts w:cs="Times New Roman"/>
          <w:szCs w:val="21"/>
        </w:rPr>
        <w:t>运行中的服务</w:t>
      </w:r>
    </w:p>
    <w:p>
      <w:pPr>
        <w:pStyle w:val="68"/>
      </w:pPr>
      <w:bookmarkStart w:id="47" w:name="OLE_LINK557"/>
      <w:bookmarkStart w:id="48" w:name="OLE_LINK418"/>
      <w:bookmarkStart w:id="49" w:name="OLE_LINK368"/>
      <w:bookmarkStart w:id="50" w:name="OLE_LINK417"/>
      <w:bookmarkStart w:id="51" w:name="OLE_LINK367"/>
      <w:r>
        <w:rPr>
          <w:rFonts w:hint="eastAsia"/>
        </w:rPr>
        <w:t>systemctl stop chronyd.service</w:t>
      </w:r>
      <w:bookmarkEnd w:id="47"/>
      <w:bookmarkEnd w:id="48"/>
      <w:bookmarkEnd w:id="49"/>
      <w:bookmarkEnd w:id="50"/>
      <w:bookmarkEnd w:id="51"/>
    </w:p>
    <w:p>
      <w:pPr>
        <w:pStyle w:val="68"/>
      </w:pPr>
      <w:bookmarkStart w:id="52" w:name="OLE_LINK419"/>
      <w:bookmarkStart w:id="53" w:name="OLE_LINK370"/>
      <w:bookmarkStart w:id="54" w:name="OLE_LINK420"/>
      <w:bookmarkStart w:id="55" w:name="OLE_LINK369"/>
      <w:bookmarkStart w:id="56" w:name="OLE_LINK558"/>
      <w:r>
        <w:rPr>
          <w:rFonts w:hint="eastAsia"/>
        </w:rPr>
        <w:t>systemctl disable chronyd.service</w:t>
      </w:r>
      <w:bookmarkEnd w:id="52"/>
      <w:bookmarkEnd w:id="53"/>
      <w:bookmarkEnd w:id="54"/>
      <w:bookmarkEnd w:id="55"/>
      <w:bookmarkEnd w:id="56"/>
    </w:p>
    <w:p>
      <w:pPr>
        <w:pStyle w:val="68"/>
      </w:pPr>
      <w:bookmarkStart w:id="57" w:name="OLE_LINK371"/>
      <w:bookmarkStart w:id="58" w:name="OLE_LINK49"/>
      <w:bookmarkStart w:id="59" w:name="OLE_LINK372"/>
      <w:bookmarkStart w:id="60" w:name="OLE_LINK50"/>
      <w:bookmarkStart w:id="61" w:name="OLE_LINK559"/>
      <w:bookmarkStart w:id="62" w:name="OLE_LINK421"/>
      <w:bookmarkStart w:id="63" w:name="OLE_LINK375"/>
      <w:bookmarkStart w:id="64" w:name="OLE_LINK373"/>
      <w:bookmarkStart w:id="65" w:name="OLE_LINK51"/>
      <w:bookmarkStart w:id="66" w:name="OLE_LINK374"/>
      <w:r>
        <w:rPr>
          <w:rFonts w:hint="eastAsia"/>
        </w:rPr>
        <w:t>systemctl status chronyd.service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如下，</w:t>
      </w:r>
      <w:r>
        <w:rPr>
          <w:rFonts w:cs="Times New Roman"/>
          <w:szCs w:val="21"/>
        </w:rPr>
        <w:t>dead</w:t>
      </w:r>
      <w:r>
        <w:rPr>
          <w:rFonts w:hint="eastAsia" w:cs="Times New Roman"/>
          <w:szCs w:val="21"/>
        </w:rPr>
        <w:t>表示未开启开机启动；</w:t>
      </w:r>
      <w:r>
        <w:rPr>
          <w:rFonts w:cs="Times New Roman"/>
          <w:szCs w:val="21"/>
        </w:rPr>
        <w:t>inactive</w:t>
      </w:r>
      <w:r>
        <w:rPr>
          <w:rFonts w:hint="eastAsia" w:cs="Times New Roman"/>
          <w:szCs w:val="21"/>
        </w:rPr>
        <w:t>表示现在的状态是关闭</w:t>
      </w:r>
    </w:p>
    <w:p>
      <w:r>
        <w:drawing>
          <wp:inline distT="0" distB="0" distL="0" distR="0">
            <wp:extent cx="5662295" cy="598170"/>
            <wp:effectExtent l="0" t="0" r="0" b="0"/>
            <wp:docPr id="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67" w:name="_Toc71899972"/>
      <w:r>
        <w:t>2.5</w:t>
      </w:r>
      <w:r>
        <w:rPr>
          <w:rFonts w:hint="eastAsia"/>
        </w:rPr>
        <w:t xml:space="preserve"> 关闭NUMA：</w:t>
      </w:r>
      <w:bookmarkEnd w:id="67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根据</w:t>
      </w:r>
      <w:r>
        <w:rPr>
          <w:rFonts w:cs="Times New Roman"/>
          <w:szCs w:val="21"/>
        </w:rPr>
        <w:t xml:space="preserve">MOS Doc ID: 1962100.1 </w:t>
      </w:r>
      <w:r>
        <w:rPr>
          <w:rFonts w:hint="eastAsia" w:cs="Times New Roman"/>
          <w:szCs w:val="21"/>
        </w:rPr>
        <w:t>的描述，需要关闭</w:t>
      </w:r>
      <w:r>
        <w:rPr>
          <w:rFonts w:cs="Times New Roman"/>
          <w:szCs w:val="21"/>
        </w:rPr>
        <w:t>NUMA</w:t>
      </w:r>
    </w:p>
    <w:p>
      <w:pPr>
        <w:rPr>
          <w:rFonts w:hint="eastAsia"/>
        </w:rPr>
      </w:pPr>
      <w:r>
        <w:rPr>
          <w:rFonts w:cs="Times New Roman"/>
          <w:szCs w:val="21"/>
        </w:rPr>
        <w:t>It is observed there are hang issues in RHEL 7 with many CPU cores and more RAM, due NUMA was enabled. As a work around it is recommended to turn off NUMA.</w:t>
      </w:r>
    </w:p>
    <w:p>
      <w:r>
        <w:rPr>
          <w:rFonts w:hint="eastAsia"/>
        </w:rPr>
        <w:t>#查看default 的grub 的entry</w:t>
      </w:r>
    </w:p>
    <w:p>
      <w:pPr>
        <w:pStyle w:val="68"/>
      </w:pPr>
      <w:r>
        <w:rPr>
          <w:rFonts w:hint="eastAsia"/>
        </w:rPr>
        <w:t>[root@dusadbs01 ~]# grubby --default-kernel</w:t>
      </w:r>
    </w:p>
    <w:p>
      <w:pPr>
        <w:pStyle w:val="68"/>
      </w:pPr>
      <w:r>
        <w:t>/boot/vmlinuz-3.10.0-862.el7.x86_64</w:t>
      </w:r>
      <w:r>
        <w:rPr>
          <w:rFonts w:hint="eastAsia"/>
        </w:rPr>
        <w:t xml:space="preserve"> </w:t>
      </w:r>
    </w:p>
    <w:p>
      <w:r>
        <w:rPr>
          <w:rFonts w:hint="eastAsia"/>
        </w:rPr>
        <w:t>#查看default grub的具体信息</w:t>
      </w:r>
    </w:p>
    <w:p>
      <w:pPr>
        <w:pStyle w:val="68"/>
      </w:pPr>
      <w:r>
        <w:rPr>
          <w:rFonts w:hint="eastAsia"/>
        </w:rPr>
        <w:t xml:space="preserve">[root@dusadbs01 ~]# grubby --info </w:t>
      </w:r>
      <w:r>
        <w:t>/boot/vmlinuz-3.10.0-862.el7.x86_64</w:t>
      </w:r>
    </w:p>
    <w:p>
      <w:pPr>
        <w:pStyle w:val="68"/>
      </w:pPr>
      <w:r>
        <w:t>index=0</w:t>
      </w:r>
    </w:p>
    <w:p>
      <w:pPr>
        <w:pStyle w:val="68"/>
      </w:pPr>
      <w:r>
        <w:t>kernel=/boot/vmlinuz-3.10.0-862.el7.x86_64</w:t>
      </w:r>
    </w:p>
    <w:p>
      <w:pPr>
        <w:pStyle w:val="68"/>
      </w:pPr>
      <w:r>
        <w:t>args="ro rd.lvm.lv=centos/root rd.lvm.lv=centos/swap rhgb quiet LANG=en_US.UTF-8 "</w:t>
      </w:r>
    </w:p>
    <w:p>
      <w:pPr>
        <w:pStyle w:val="68"/>
      </w:pPr>
      <w:r>
        <w:t>root=/dev/mapper/centos-root</w:t>
      </w:r>
    </w:p>
    <w:p>
      <w:pPr>
        <w:pStyle w:val="68"/>
      </w:pPr>
      <w:r>
        <w:t>initrd=/boot/initramfs-3.10.0-862.el7.x86_64.img</w:t>
      </w:r>
    </w:p>
    <w:p>
      <w:pPr>
        <w:pStyle w:val="68"/>
      </w:pPr>
      <w:r>
        <w:t>title=CentOS Linux (3.10.0-862.el7.x86_64) 7 (Core)</w:t>
      </w:r>
    </w:p>
    <w:p/>
    <w:p>
      <w:r>
        <w:rPr>
          <w:rFonts w:hint="eastAsia"/>
        </w:rPr>
        <w:t>#更新args ， 添加numa=off的参数</w:t>
      </w:r>
    </w:p>
    <w:p>
      <w:pPr>
        <w:pStyle w:val="68"/>
      </w:pPr>
      <w:r>
        <w:rPr>
          <w:rFonts w:hint="eastAsia"/>
        </w:rPr>
        <w:t>[root@dusadbs01 ~]# grubby</w:t>
      </w:r>
      <w:r>
        <w:rPr>
          <w:rFonts w:hint="eastAsia"/>
          <w:color w:val="FF0000"/>
        </w:rPr>
        <w:t xml:space="preserve"> --args=numa=off </w:t>
      </w:r>
      <w:r>
        <w:rPr>
          <w:rFonts w:hint="eastAsia"/>
        </w:rPr>
        <w:t xml:space="preserve">--update-kernel </w:t>
      </w:r>
      <w:r>
        <w:t>/boot/vmlinuz-3.10.0-862.el7.x86_64</w:t>
      </w:r>
    </w:p>
    <w:p>
      <w:r>
        <w:rPr>
          <w:rFonts w:hint="eastAsia"/>
        </w:rPr>
        <w:t># 确认numa=off加入default grub中</w:t>
      </w:r>
    </w:p>
    <w:p>
      <w:pPr>
        <w:pStyle w:val="68"/>
      </w:pPr>
      <w:r>
        <w:rPr>
          <w:rFonts w:hint="eastAsia"/>
        </w:rPr>
        <w:t xml:space="preserve">[root@dusadbs01 ~]# grubby --info </w:t>
      </w:r>
      <w:r>
        <w:t>/boot/vmlinuz-3.10.0-862.el7.x86_64</w:t>
      </w:r>
    </w:p>
    <w:p>
      <w:pPr>
        <w:pStyle w:val="68"/>
      </w:pPr>
      <w:r>
        <w:t>index=0</w:t>
      </w:r>
    </w:p>
    <w:p>
      <w:pPr>
        <w:pStyle w:val="68"/>
      </w:pPr>
      <w:r>
        <w:t>kernel=/boot/vmlinuz-3.10.0-862.el7.x86_64</w:t>
      </w:r>
    </w:p>
    <w:p>
      <w:pPr>
        <w:pStyle w:val="68"/>
      </w:pPr>
      <w:r>
        <w:t>args="ro rd.lvm.lv=centos/root rd.lvm.lv=centos/swap rhgb quiet LANG=en_US.UTF-8 numa=off"</w:t>
      </w:r>
    </w:p>
    <w:p>
      <w:pPr>
        <w:pStyle w:val="68"/>
      </w:pPr>
      <w:r>
        <w:t>root=/dev/mapper/centos-root</w:t>
      </w:r>
    </w:p>
    <w:p>
      <w:pPr>
        <w:pStyle w:val="68"/>
      </w:pPr>
      <w:r>
        <w:t>initrd=/boot/initramfs-3.10.0-862.el7.x86_64.img</w:t>
      </w:r>
    </w:p>
    <w:p>
      <w:pPr>
        <w:pStyle w:val="68"/>
      </w:pPr>
      <w:r>
        <w:t>title=CentOS Linux (3.10.0-862.el7.x86_64) 7 (Core)</w:t>
      </w:r>
      <w:r>
        <w:rPr>
          <w:rFonts w:hint="default"/>
        </w:rPr>
        <w:t>’</w:t>
      </w:r>
    </w:p>
    <w:p>
      <w:r>
        <w:rPr>
          <w:rFonts w:hint="eastAsia"/>
        </w:rPr>
        <w:t>#重启服务器</w:t>
      </w:r>
    </w:p>
    <w:p>
      <w:pPr>
        <w:pStyle w:val="68"/>
      </w:pPr>
      <w:r>
        <w:rPr>
          <w:rFonts w:hint="eastAsia"/>
        </w:rPr>
        <w:t>sync</w:t>
      </w:r>
    </w:p>
    <w:p>
      <w:pPr>
        <w:pStyle w:val="68"/>
      </w:pPr>
      <w:r>
        <w:rPr>
          <w:rFonts w:hint="eastAsia"/>
        </w:rPr>
        <w:t>sync</w:t>
      </w:r>
    </w:p>
    <w:p>
      <w:pPr>
        <w:pStyle w:val="68"/>
      </w:pPr>
      <w:r>
        <w:rPr>
          <w:rFonts w:hint="eastAsia"/>
        </w:rPr>
        <w:t>sync</w:t>
      </w:r>
    </w:p>
    <w:p>
      <w:pPr>
        <w:pStyle w:val="68"/>
      </w:pPr>
      <w:r>
        <w:rPr>
          <w:rFonts w:hint="eastAsia"/>
        </w:rPr>
        <w:t>init 6</w:t>
      </w:r>
    </w:p>
    <w:p>
      <w:pPr>
        <w:rPr>
          <w:rFonts w:hint="eastAsia"/>
        </w:rPr>
      </w:pPr>
    </w:p>
    <w:p>
      <w:r>
        <w:rPr>
          <w:rFonts w:hint="eastAsia"/>
        </w:rPr>
        <w:t>确认numa已经被禁用了</w:t>
      </w:r>
    </w:p>
    <w:p>
      <w:pPr>
        <w:pStyle w:val="68"/>
      </w:pPr>
      <w:r>
        <w:t>[root@utsdbs02 etc]#  grubby --info /boot/vmlinuz-3.10.0-862.el7.x86_64</w:t>
      </w:r>
    </w:p>
    <w:p>
      <w:pPr>
        <w:pStyle w:val="68"/>
      </w:pPr>
      <w:r>
        <w:t>index=0</w:t>
      </w:r>
    </w:p>
    <w:p>
      <w:pPr>
        <w:pStyle w:val="68"/>
      </w:pPr>
      <w:r>
        <w:t>kernel=/boot/vmlinuz-3.10.0-862.el7.x86_64</w:t>
      </w:r>
    </w:p>
    <w:p>
      <w:pPr>
        <w:pStyle w:val="68"/>
      </w:pPr>
      <w:r>
        <w:t>args="ro rd.lvm.lv=centos/root rd.lvm.lv=centos/swap rhgb quiet LANG=en_US.UTF-8 numa=off"</w:t>
      </w:r>
    </w:p>
    <w:p>
      <w:pPr>
        <w:pStyle w:val="68"/>
      </w:pPr>
      <w:r>
        <w:t>root=/dev/mapper/centos-root</w:t>
      </w:r>
    </w:p>
    <w:p>
      <w:pPr>
        <w:pStyle w:val="68"/>
      </w:pPr>
      <w:r>
        <w:t>initrd=/boot/initramfs-3.10.0-862.el7.x86_64.img</w:t>
      </w:r>
    </w:p>
    <w:p>
      <w:pPr>
        <w:pStyle w:val="68"/>
      </w:pPr>
      <w:r>
        <w:t>title=CentOS Linux (3.10.0-862.el7.x86_64) 7 (Core)</w:t>
      </w:r>
    </w:p>
    <w:p>
      <w:pPr>
        <w:pStyle w:val="68"/>
      </w:pPr>
      <w:r>
        <w:t>[root@utsdbs02 etc]# grep -i numa /var/log/dmesg</w:t>
      </w:r>
    </w:p>
    <w:p>
      <w:pPr>
        <w:pStyle w:val="68"/>
      </w:pPr>
      <w:r>
        <w:t xml:space="preserve">[    0.000000] Command line: BOOT_IMAGE=/vmlinuz-3.10.0-862.el7.x86_64 root=/dev/mapper/centos-root ro rd.lvm.lv=centos/root rd.lvm.lv=centos/swap rhgb quiet LANG=en_US.UTF-8 </w:t>
      </w:r>
      <w:r>
        <w:rPr>
          <w:color w:val="FF0000"/>
        </w:rPr>
        <w:t>numa=off</w:t>
      </w:r>
    </w:p>
    <w:p>
      <w:pPr>
        <w:pStyle w:val="68"/>
      </w:pPr>
      <w:r>
        <w:t>[    0.000000] NUMA turned off</w:t>
      </w:r>
    </w:p>
    <w:p>
      <w:pPr>
        <w:pStyle w:val="68"/>
        <w:rPr>
          <w:color w:val="FF0000"/>
        </w:rPr>
      </w:pPr>
      <w:r>
        <w:t xml:space="preserve">[    0.000000] Kernel command line: BOOT_IMAGE=/vmlinuz-3.10.0-862.el7.x86_64 root=/dev/mapper/centos-root ro rd.lvm.lv=centos/root rd.lvm.lv=centos/swap rhgb quiet LANG=en_US.UTF-8 </w:t>
      </w:r>
      <w:r>
        <w:rPr>
          <w:color w:val="FF0000"/>
        </w:rPr>
        <w:t>numa=off</w:t>
      </w:r>
    </w:p>
    <w:p>
      <w:pPr>
        <w:pStyle w:val="3"/>
        <w:spacing w:before="163" w:after="163"/>
      </w:pPr>
      <w:bookmarkStart w:id="68" w:name="_Toc71899973"/>
      <w:r>
        <w:t xml:space="preserve">2.6 </w:t>
      </w:r>
      <w:r>
        <w:rPr>
          <w:rFonts w:hint="eastAsia"/>
        </w:rPr>
        <w:t>RPM</w:t>
      </w:r>
      <w:r>
        <w:t>包安装</w:t>
      </w:r>
      <w:bookmarkEnd w:id="68"/>
    </w:p>
    <w:p>
      <w:r>
        <w:rPr>
          <w:rFonts w:hint="eastAsia"/>
        </w:rPr>
        <w:t>1</w:t>
      </w:r>
      <w:r>
        <w:t>9</w:t>
      </w:r>
      <w:r>
        <w:rPr>
          <w:rFonts w:hint="eastAsia"/>
        </w:rPr>
        <w:t>c需要以下rpm依赖包</w:t>
      </w:r>
    </w:p>
    <w:p>
      <w:pPr>
        <w:pStyle w:val="68"/>
        <w:ind w:firstLine="0" w:firstLineChars="0"/>
        <w:rPr>
          <w:shd w:val="clear" w:color="auto" w:fill="FFFFFF"/>
        </w:rPr>
      </w:pPr>
      <w:r>
        <w:rPr>
          <w:shd w:val="clear" w:color="auto" w:fill="FFFFFF"/>
        </w:rPr>
        <w:t>bc</w:t>
      </w:r>
      <w:r>
        <w:br w:type="textWrapping"/>
      </w:r>
      <w:r>
        <w:rPr>
          <w:shd w:val="clear" w:color="auto" w:fill="FFFFFF"/>
        </w:rPr>
        <w:t>binutils</w:t>
      </w:r>
      <w:r>
        <w:br w:type="textWrapping"/>
      </w:r>
      <w:r>
        <w:rPr>
          <w:shd w:val="clear" w:color="auto" w:fill="FFFFFF"/>
        </w:rPr>
        <w:t>compat-libcap1</w:t>
      </w:r>
      <w:r>
        <w:br w:type="textWrapping"/>
      </w:r>
      <w:r>
        <w:rPr>
          <w:shd w:val="clear" w:color="auto" w:fill="FFFFFF"/>
        </w:rPr>
        <w:t>compat-libstdc++33</w:t>
      </w:r>
      <w:r>
        <w:br w:type="textWrapping"/>
      </w:r>
      <w:r>
        <w:rPr>
          <w:shd w:val="clear" w:color="auto" w:fill="FFFFFF"/>
        </w:rPr>
        <w:t>elfutils-libelf</w:t>
      </w:r>
      <w:r>
        <w:br w:type="textWrapping"/>
      </w:r>
      <w:r>
        <w:rPr>
          <w:shd w:val="clear" w:color="auto" w:fill="FFFFFF"/>
        </w:rPr>
        <w:t>elfutils-libelf-devel</w:t>
      </w:r>
      <w:r>
        <w:br w:type="textWrapping"/>
      </w:r>
      <w:r>
        <w:rPr>
          <w:shd w:val="clear" w:color="auto" w:fill="FFFFFF"/>
        </w:rPr>
        <w:t>fontconfig-devel</w:t>
      </w:r>
      <w:r>
        <w:br w:type="textWrapping"/>
      </w:r>
      <w:r>
        <w:rPr>
          <w:shd w:val="clear" w:color="auto" w:fill="FFFFFF"/>
        </w:rPr>
        <w:t>glibc</w:t>
      </w:r>
      <w:r>
        <w:br w:type="textWrapping"/>
      </w:r>
      <w:r>
        <w:rPr>
          <w:shd w:val="clear" w:color="auto" w:fill="FFFFFF"/>
        </w:rPr>
        <w:t>glibc-devel</w:t>
      </w:r>
      <w:r>
        <w:br w:type="textWrapping"/>
      </w:r>
      <w:r>
        <w:rPr>
          <w:shd w:val="clear" w:color="auto" w:fill="FFFFFF"/>
        </w:rPr>
        <w:t>ksh</w:t>
      </w:r>
      <w:r>
        <w:br w:type="textWrapping"/>
      </w:r>
      <w:r>
        <w:rPr>
          <w:shd w:val="clear" w:color="auto" w:fill="FFFFFF"/>
        </w:rPr>
        <w:t>libaio</w:t>
      </w:r>
      <w:r>
        <w:br w:type="textWrapping"/>
      </w:r>
      <w:r>
        <w:rPr>
          <w:shd w:val="clear" w:color="auto" w:fill="FFFFFF"/>
        </w:rPr>
        <w:t>libaio-devel</w:t>
      </w:r>
      <w:r>
        <w:br w:type="textWrapping"/>
      </w:r>
      <w:r>
        <w:rPr>
          <w:shd w:val="clear" w:color="auto" w:fill="FFFFFF"/>
        </w:rPr>
        <w:t>libXrender</w:t>
      </w:r>
      <w:r>
        <w:br w:type="textWrapping"/>
      </w:r>
      <w:r>
        <w:rPr>
          <w:shd w:val="clear" w:color="auto" w:fill="FFFFFF"/>
        </w:rPr>
        <w:t>libXrender-devel</w:t>
      </w:r>
      <w:r>
        <w:br w:type="textWrapping"/>
      </w:r>
      <w:r>
        <w:rPr>
          <w:shd w:val="clear" w:color="auto" w:fill="FFFFFF"/>
        </w:rPr>
        <w:t>libX11</w:t>
      </w:r>
      <w:r>
        <w:br w:type="textWrapping"/>
      </w:r>
      <w:r>
        <w:rPr>
          <w:shd w:val="clear" w:color="auto" w:fill="FFFFFF"/>
        </w:rPr>
        <w:t>libXau</w:t>
      </w:r>
      <w:r>
        <w:br w:type="textWrapping"/>
      </w:r>
      <w:r>
        <w:rPr>
          <w:shd w:val="clear" w:color="auto" w:fill="FFFFFF"/>
        </w:rPr>
        <w:t>libXi</w:t>
      </w:r>
      <w:r>
        <w:br w:type="textWrapping"/>
      </w:r>
      <w:r>
        <w:rPr>
          <w:shd w:val="clear" w:color="auto" w:fill="FFFFFF"/>
        </w:rPr>
        <w:t>libXtst</w:t>
      </w:r>
      <w:r>
        <w:br w:type="textWrapping"/>
      </w:r>
      <w:r>
        <w:rPr>
          <w:shd w:val="clear" w:color="auto" w:fill="FFFFFF"/>
        </w:rPr>
        <w:t>libgcc</w:t>
      </w:r>
      <w:r>
        <w:br w:type="textWrapping"/>
      </w:r>
      <w:r>
        <w:rPr>
          <w:shd w:val="clear" w:color="auto" w:fill="FFFFFF"/>
        </w:rPr>
        <w:t>libstdc++</w:t>
      </w:r>
      <w:r>
        <w:br w:type="textWrapping"/>
      </w:r>
      <w:r>
        <w:rPr>
          <w:shd w:val="clear" w:color="auto" w:fill="FFFFFF"/>
        </w:rPr>
        <w:t>libstdc++-devel</w:t>
      </w:r>
      <w:r>
        <w:br w:type="textWrapping"/>
      </w:r>
      <w:r>
        <w:rPr>
          <w:shd w:val="clear" w:color="auto" w:fill="FFFFFF"/>
        </w:rPr>
        <w:t>libxcb</w:t>
      </w:r>
      <w:r>
        <w:br w:type="textWrapping"/>
      </w:r>
      <w:r>
        <w:rPr>
          <w:shd w:val="clear" w:color="auto" w:fill="FFFFFF"/>
        </w:rPr>
        <w:t>make</w:t>
      </w:r>
      <w:r>
        <w:br w:type="textWrapping"/>
      </w:r>
      <w:r>
        <w:rPr>
          <w:shd w:val="clear" w:color="auto" w:fill="FFFFFF"/>
        </w:rPr>
        <w:t>smartmontools</w:t>
      </w:r>
      <w:r>
        <w:br w:type="textWrapping"/>
      </w:r>
      <w:r>
        <w:rPr>
          <w:shd w:val="clear" w:color="auto" w:fill="FFFFFF"/>
        </w:rPr>
        <w:t>sysstat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compat-libstdc++-33-3.2.3-72.el7.x86_64.rpm（需要手动下载上传）</w:t>
      </w:r>
    </w:p>
    <w:p>
      <w:r>
        <w:rPr>
          <w:rFonts w:hint="eastAsia"/>
        </w:rPr>
        <w:t>挂载光驱</w:t>
      </w:r>
    </w:p>
    <w:p>
      <w:pPr>
        <w:pStyle w:val="68"/>
      </w:pPr>
      <w:r>
        <w:rPr>
          <w:rFonts w:hint="eastAsia"/>
        </w:rPr>
        <w:t>mount /dev/sr0 /mnt</w:t>
      </w:r>
    </w:p>
    <w:p>
      <w:r>
        <w:rPr>
          <w:rFonts w:hint="eastAsia"/>
        </w:rPr>
        <w:t>配置</w:t>
      </w:r>
      <w:r>
        <w:t>yum</w:t>
      </w:r>
      <w:r>
        <w:rPr>
          <w:rFonts w:hint="eastAsia"/>
        </w:rPr>
        <w:t>，添加</w:t>
      </w:r>
      <w:r>
        <w:t>如下：</w:t>
      </w:r>
    </w:p>
    <w:p>
      <w:pPr>
        <w:pStyle w:val="68"/>
      </w:pPr>
      <w:r>
        <w:t xml:space="preserve">vi /etc/yum.repos.d/dvd.repo </w:t>
      </w:r>
      <w:r>
        <w:rPr>
          <w:rFonts w:hint="eastAsia"/>
        </w:rPr>
        <w:t>添加</w:t>
      </w:r>
      <w:r>
        <w:t>如下：</w:t>
      </w:r>
    </w:p>
    <w:p>
      <w:pPr>
        <w:pStyle w:val="68"/>
      </w:pPr>
      <w:r>
        <w:t>[dvd]</w:t>
      </w:r>
    </w:p>
    <w:p>
      <w:pPr>
        <w:pStyle w:val="68"/>
      </w:pPr>
      <w:r>
        <w:t>name=dvd</w:t>
      </w:r>
    </w:p>
    <w:p>
      <w:pPr>
        <w:pStyle w:val="68"/>
      </w:pPr>
      <w:r>
        <w:t>baseurl=file:///mnt</w:t>
      </w:r>
    </w:p>
    <w:p>
      <w:pPr>
        <w:pStyle w:val="68"/>
      </w:pPr>
      <w:r>
        <w:t>gpgcheck=0</w:t>
      </w:r>
    </w:p>
    <w:p>
      <w:pPr>
        <w:pStyle w:val="68"/>
      </w:pPr>
    </w:p>
    <w:p>
      <w:pPr>
        <w:pStyle w:val="68"/>
        <w:rPr>
          <w:color w:val="C00000"/>
        </w:rPr>
      </w:pPr>
      <w:r>
        <w:rPr>
          <w:rFonts w:hint="default"/>
          <w:lang w:eastAsia="zh-Hans"/>
        </w:rPr>
        <w:t>y</w:t>
      </w:r>
      <w:r>
        <w:rPr>
          <w:rFonts w:hint="eastAsia"/>
          <w:lang w:val="en-US" w:eastAsia="zh-Hans"/>
        </w:rPr>
        <w:t>um</w:t>
      </w:r>
      <w:r>
        <w:rPr>
          <w:rFonts w:hint="default"/>
          <w:lang w:eastAsia="zh-Hans"/>
        </w:rPr>
        <w:t xml:space="preserve"> clean all &amp;&amp; </w:t>
      </w:r>
      <w:r>
        <w:rPr>
          <w:rFonts w:hint="eastAsia"/>
        </w:rPr>
        <w:t>yum makec</w:t>
      </w:r>
      <w:r>
        <w:rPr>
          <w:rFonts w:hint="eastAsia"/>
          <w:color w:val="C00000"/>
        </w:rPr>
        <w:t>ache</w:t>
      </w:r>
    </w:p>
    <w:p/>
    <w:p>
      <w:r>
        <w:rPr>
          <w:rFonts w:hint="eastAsia"/>
        </w:rPr>
        <w:t>安装数据库依赖包</w:t>
      </w:r>
    </w:p>
    <w:p>
      <w:pPr>
        <w:pStyle w:val="68"/>
        <w:ind w:left="0" w:leftChars="0" w:firstLine="0" w:firstLineChars="0"/>
      </w:pPr>
      <w:r>
        <w:t>yum install -y bc binutils gcc gcc-c++ compat-libcap1 compat-libstdc++33 elfutils-libelf elfutils-libelf-devel fontconfig-devel glibc glibc-devel ksh libaio libaio-devel libXrender libXrender-devel libX11 libXau libXi libXtst libgcc libstdc++ libstdc++-devel libxcb make smartmontools sysstat</w:t>
      </w:r>
    </w:p>
    <w:p>
      <w:pPr>
        <w:pStyle w:val="68"/>
        <w:ind w:left="0" w:leftChars="0" w:firstLine="0" w:firstLineChars="0"/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binutils.x86_64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compat-libstdc++-33.x86_64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elfutils-libelf.x86_64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elfutils-libelf-devel.x86_64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gcc.x86_64     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gcc-c++.x86_64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glibc.x86_64  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glibc-common.x86_64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glibc-devel.x86_64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glibc-headers.x86_64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kernel-headers.x86_64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ksh.x86_64      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libaio.x86_64  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libaio-devel.x86_64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libgcc.x86_64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libstdc++.x86_64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libstdc++-devel.x86_64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make.x86_64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numactl.x86_64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sysstat.x86_64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unixODBC.x86_64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unixODBC-devel.x86_64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libXp.x86_64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libXp.i686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compat-libstdc++-33.x86_64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compat-libcap1.i686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compat-libcap1.x86_64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libaio-devel.x86_64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libXtst.i686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nfs-utils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net-tools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xterm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libXtst.x86_64</w:t>
      </w:r>
    </w:p>
    <w:p>
      <w:pPr>
        <w:pStyle w:val="68"/>
        <w:ind w:left="0" w:leftChars="0" w:firstLine="0" w:firstLineChars="0"/>
      </w:pPr>
      <w:r>
        <w:rPr>
          <w:rFonts w:hint="eastAsia"/>
        </w:rPr>
        <w:t>yum install -y xorg-x11-xauth</w:t>
      </w:r>
    </w:p>
    <w:p>
      <w:r>
        <w:rPr>
          <w:rFonts w:hint="eastAsia"/>
        </w:rPr>
        <w:t>安装自己上传的依赖</w:t>
      </w:r>
    </w:p>
    <w:p>
      <w:pPr>
        <w:pStyle w:val="68"/>
        <w:ind w:firstLine="368"/>
      </w:pPr>
      <w:r>
        <w:rPr>
          <w:rFonts w:hint="eastAsia" w:ascii="Times New Roman" w:hAnsi="Times New Roman" w:cs="Times New Roman"/>
          <w:kern w:val="2"/>
          <w:sz w:val="21"/>
        </w:rPr>
        <w:t>r</w:t>
      </w:r>
      <w:r>
        <w:rPr>
          <w:rFonts w:ascii="Times New Roman" w:hAnsi="Times New Roman" w:cs="Times New Roman"/>
          <w:kern w:val="2"/>
          <w:sz w:val="21"/>
        </w:rPr>
        <w:t xml:space="preserve">pm -ivh </w:t>
      </w:r>
      <w:r>
        <w:rPr>
          <w:rFonts w:hint="eastAsia"/>
        </w:rPr>
        <w:t>compat-libstdc++-33-3.2.3-72.el7.x86_64.rpm</w:t>
      </w:r>
    </w:p>
    <w:p/>
    <w:p/>
    <w:p>
      <w:r>
        <w:rPr>
          <w:rFonts w:hint="eastAsia"/>
        </w:rPr>
        <w:t>rpm预安装需求包</w:t>
      </w:r>
    </w:p>
    <w:p>
      <w:pPr>
        <w:pStyle w:val="68"/>
      </w:pPr>
      <w:r>
        <w:t>yum install -y libaio-devel-0.3.109-13.el7.x86_64.rpm</w:t>
      </w:r>
    </w:p>
    <w:p>
      <w:pPr>
        <w:pStyle w:val="68"/>
        <w:rPr>
          <w:rFonts w:hint="eastAsia"/>
        </w:rPr>
      </w:pPr>
      <w:r>
        <w:t>yum install -y ksh-20120801-139.el7.x86_64.rpm</w:t>
      </w:r>
    </w:p>
    <w:p>
      <w:pPr>
        <w:pStyle w:val="3"/>
        <w:spacing w:before="163" w:after="163"/>
      </w:pPr>
      <w:bookmarkStart w:id="69" w:name="_Toc71899974"/>
      <w:r>
        <w:rPr>
          <w:rFonts w:hint="eastAsia"/>
        </w:rPr>
        <w:t>2.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  <w:lang w:val="en-US" w:eastAsia="zh-Hans"/>
        </w:rPr>
        <w:t>创建</w:t>
      </w:r>
      <w:r>
        <w:rPr>
          <w:rFonts w:hint="eastAsia"/>
        </w:rPr>
        <w:t>用户</w:t>
      </w:r>
      <w:bookmarkEnd w:id="69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双节点</w:t>
      </w:r>
      <w:r>
        <w:rPr>
          <w:rFonts w:cs="Times New Roman"/>
          <w:szCs w:val="21"/>
        </w:rPr>
        <w:t>创建grid用户及oracle用户：</w:t>
      </w:r>
    </w:p>
    <w:p>
      <w:pPr>
        <w:pStyle w:val="68"/>
      </w:pPr>
      <w:bookmarkStart w:id="70" w:name="OLE_LINK139"/>
      <w:bookmarkStart w:id="71" w:name="OLE_LINK233"/>
      <w:bookmarkStart w:id="72" w:name="OLE_LINK232"/>
      <w:bookmarkStart w:id="73" w:name="OLE_LINK143"/>
      <w:r>
        <w:t>/usr/sbin/groupadd oinstall</w:t>
      </w:r>
      <w:bookmarkEnd w:id="70"/>
      <w:bookmarkEnd w:id="71"/>
      <w:bookmarkEnd w:id="72"/>
    </w:p>
    <w:p>
      <w:pPr>
        <w:pStyle w:val="68"/>
      </w:pPr>
      <w:bookmarkStart w:id="74" w:name="OLE_LINK235"/>
      <w:bookmarkStart w:id="75" w:name="OLE_LINK234"/>
      <w:r>
        <w:t>/usr/sbin/groupadd dba</w:t>
      </w:r>
      <w:bookmarkEnd w:id="74"/>
      <w:bookmarkEnd w:id="75"/>
    </w:p>
    <w:p>
      <w:pPr>
        <w:pStyle w:val="68"/>
      </w:pPr>
      <w:bookmarkStart w:id="76" w:name="OLE_LINK142"/>
      <w:r>
        <w:t xml:space="preserve">/usr/sbin/useradd -g oinstall -G </w:t>
      </w:r>
      <w:r>
        <w:rPr>
          <w:rFonts w:hint="eastAsia"/>
        </w:rPr>
        <w:t>oinstall</w:t>
      </w:r>
      <w:r>
        <w:t>,dba oracle</w:t>
      </w:r>
    </w:p>
    <w:p>
      <w:pPr>
        <w:pStyle w:val="68"/>
      </w:pPr>
      <w:r>
        <w:t>/usr/sbin/useradd -g oinstall -G dba grid</w:t>
      </w:r>
      <w:bookmarkEnd w:id="73"/>
      <w:bookmarkEnd w:id="76"/>
    </w:p>
    <w:p>
      <w:r>
        <w:rPr>
          <w:rFonts w:hint="eastAsia"/>
        </w:rPr>
        <w:t>修改用户密码（根据客户需求修改指定密码）:</w:t>
      </w:r>
    </w:p>
    <w:p>
      <w:pPr>
        <w:pStyle w:val="68"/>
      </w:pPr>
      <w:r>
        <w:t>passwd grid    ----修改grid用户密码</w:t>
      </w:r>
    </w:p>
    <w:p>
      <w:pPr>
        <w:pStyle w:val="68"/>
      </w:pPr>
      <w:bookmarkStart w:id="77" w:name="OLE_LINK26"/>
      <w:r>
        <w:t>passwd oracle</w:t>
      </w:r>
      <w:bookmarkEnd w:id="77"/>
      <w:r>
        <w:t xml:space="preserve">   ----</w:t>
      </w:r>
      <w:r>
        <w:rPr>
          <w:rFonts w:hint="eastAsia"/>
        </w:rPr>
        <w:t>修改</w:t>
      </w:r>
      <w:r>
        <w:t>oracle用户密码</w:t>
      </w:r>
    </w:p>
    <w:p>
      <w:pPr>
        <w:pStyle w:val="3"/>
        <w:spacing w:before="163" w:after="163"/>
        <w:rPr>
          <w:rFonts w:hint="eastAsia"/>
        </w:rPr>
      </w:pPr>
      <w:bookmarkStart w:id="78" w:name="_Toc71899975"/>
      <w:r>
        <w:rPr>
          <w:rFonts w:hint="eastAsia"/>
        </w:rPr>
        <w:t>2</w:t>
      </w:r>
      <w:r>
        <w:t xml:space="preserve">.8 </w:t>
      </w:r>
      <w:r>
        <w:rPr>
          <w:rFonts w:hint="eastAsia"/>
        </w:rPr>
        <w:t>关闭透明大页</w:t>
      </w:r>
      <w:bookmarkEnd w:id="78"/>
    </w:p>
    <w:p>
      <w:r>
        <w:rPr>
          <w:rFonts w:hint="eastAsia"/>
          <w:lang w:val="en-US" w:eastAsia="zh-Hans"/>
        </w:rPr>
        <w:t>查看是否开启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default"/>
        </w:rPr>
        <w:t>1、</w:t>
      </w:r>
      <w:r>
        <w:rPr>
          <w:rFonts w:hint="eastAsia"/>
        </w:rPr>
        <w:t>cat /sys/kernel/mm/transparent_hugepage/enabled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[always] madvise never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[]中的值为never时表示禁用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numPr>
          <w:ilvl w:val="0"/>
          <w:numId w:val="6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cat /proc/meminfo | grep AnonHugePages</w:t>
      </w:r>
    </w:p>
    <w:p>
      <w:pPr>
        <w:pStyle w:val="68"/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#</w:t>
      </w:r>
      <w:r>
        <w:rPr>
          <w:rFonts w:hint="eastAsia"/>
          <w:lang w:val="en-US" w:eastAsia="zh-Hans"/>
        </w:rPr>
        <w:t>结果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非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表示开启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追加</w:t>
      </w:r>
      <w:r>
        <w:rPr>
          <w:rFonts w:hint="eastAsia"/>
        </w:rPr>
        <w:t>transparent_hugepage=never</w:t>
      </w:r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etc</w:t>
      </w:r>
      <w:r>
        <w:rPr>
          <w:rFonts w:hint="default"/>
          <w:lang w:eastAsia="zh-Hans"/>
        </w:rPr>
        <w:t>/default/grub</w:t>
      </w:r>
      <w:r>
        <w:rPr>
          <w:rFonts w:hint="eastAsia"/>
          <w:lang w:val="en-US" w:eastAsia="zh-Hans"/>
        </w:rPr>
        <w:t>文件</w:t>
      </w:r>
      <w:r>
        <w:rPr>
          <w:rFonts w:hint="default"/>
          <w:lang w:eastAsia="zh-Hans"/>
        </w:rPr>
        <w:t>GRUB_CMDLINE_LINUX</w:t>
      </w:r>
      <w:r>
        <w:rPr>
          <w:rFonts w:hint="eastAsia"/>
          <w:lang w:val="en-US" w:eastAsia="zh-Hans"/>
        </w:rPr>
        <w:t>项最后</w:t>
      </w:r>
    </w:p>
    <w:p>
      <w:pPr>
        <w:pStyle w:val="68"/>
        <w:rPr>
          <w:rFonts w:hint="eastAsia"/>
        </w:rPr>
      </w:pPr>
      <w:r>
        <w:rPr>
          <w:rFonts w:hint="eastAsia"/>
        </w:rPr>
        <w:t>2、Append or change the "transparent_hugepage=never" kernel parameter</w:t>
      </w:r>
    </w:p>
    <w:p>
      <w:pPr>
        <w:pStyle w:val="68"/>
        <w:rPr>
          <w:rFonts w:hint="eastAsia"/>
        </w:rPr>
      </w:pPr>
      <w:r>
        <w:rPr>
          <w:rFonts w:hint="eastAsia"/>
        </w:rPr>
        <w:t>on the GRUB_CMDLINE_LINUX option in /etc/default/grub file. Only include the parameter once.</w:t>
      </w:r>
    </w:p>
    <w:p>
      <w:pPr>
        <w:pStyle w:val="68"/>
        <w:rPr>
          <w:rFonts w:hint="eastAsia"/>
        </w:rPr>
      </w:pPr>
    </w:p>
    <w:p>
      <w:pPr>
        <w:pStyle w:val="68"/>
        <w:rPr>
          <w:rFonts w:hint="eastAsia"/>
        </w:rPr>
      </w:pPr>
      <w:r>
        <w:rPr>
          <w:rFonts w:hint="eastAsia"/>
        </w:rPr>
        <w:t>vi /etc/default/grub</w:t>
      </w:r>
    </w:p>
    <w:p>
      <w:pPr>
        <w:pStyle w:val="68"/>
        <w:rPr>
          <w:rFonts w:hint="eastAsia"/>
        </w:rPr>
      </w:pPr>
    </w:p>
    <w:p>
      <w:pPr>
        <w:pStyle w:val="68"/>
        <w:rPr>
          <w:rFonts w:hint="eastAsia"/>
          <w:lang w:val="en-US" w:eastAsia="zh-Hans"/>
        </w:rPr>
      </w:pPr>
      <w:r>
        <w:rPr>
          <w:rFonts w:hint="eastAsia"/>
        </w:rPr>
        <w:t xml:space="preserve">GRUB_CMDLINE_LINUX="rd.lvm.lv=rhel/swap rd.lvm.lv=rhel/root rhgb quiet </w:t>
      </w:r>
      <w:r>
        <w:rPr>
          <w:rFonts w:hint="eastAsia"/>
          <w:color w:val="C00000"/>
        </w:rPr>
        <w:t>transparent_hugepage=never</w:t>
      </w:r>
      <w:r>
        <w:rPr>
          <w:rFonts w:hint="eastAsia"/>
        </w:rPr>
        <w:t>"</w:t>
      </w:r>
    </w:p>
    <w:p>
      <w:pPr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Hans"/>
        </w:rPr>
        <w:t>执行命令生效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grub2-mkconfig -o /boot/grub2/grub.cfg</w:t>
      </w:r>
    </w:p>
    <w:p>
      <w:r>
        <w:rPr>
          <w:rFonts w:hint="eastAsia"/>
        </w:rPr>
        <w:t>重启系统</w:t>
      </w:r>
    </w:p>
    <w:p>
      <w:pPr>
        <w:pStyle w:val="68"/>
        <w:ind w:left="0" w:leftChars="0" w:firstLine="0" w:firstLineChars="0"/>
        <w:rPr>
          <w:rFonts w:hint="eastAsia"/>
        </w:rPr>
      </w:pPr>
      <w:r>
        <w:t>reboot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再次查看为</w:t>
      </w:r>
      <w:r>
        <w:rPr>
          <w:rFonts w:hint="default"/>
          <w:lang w:eastAsia="zh-Hans"/>
        </w:rPr>
        <w:t xml:space="preserve">0 </w:t>
      </w:r>
      <w:r>
        <w:rPr>
          <w:rFonts w:hint="eastAsia"/>
          <w:lang w:val="en-US" w:eastAsia="zh-Hans"/>
        </w:rPr>
        <w:t>表示关闭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[root@VM-16-10-centos ~]# cat /proc/meminfo | grep AnonHugePages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default"/>
        </w:rPr>
        <w:t>AnonHugePages:         0 kB</w:t>
      </w:r>
    </w:p>
    <w:p>
      <w:pPr>
        <w:pStyle w:val="3"/>
        <w:spacing w:before="163" w:after="163"/>
      </w:pPr>
      <w:bookmarkStart w:id="79" w:name="_Toc71899976"/>
      <w:r>
        <w:rPr>
          <w:rFonts w:hint="eastAsia"/>
        </w:rPr>
        <w:t>2.</w:t>
      </w:r>
      <w:r>
        <w:t>9</w:t>
      </w:r>
      <w:r>
        <w:rPr>
          <w:rFonts w:hint="eastAsia"/>
        </w:rPr>
        <w:t xml:space="preserve"> 内核</w:t>
      </w:r>
      <w:r>
        <w:t>参数设置</w:t>
      </w:r>
      <w:bookmarkEnd w:id="79"/>
    </w:p>
    <w:p>
      <w:pPr>
        <w:rPr>
          <w:rFonts w:hint="eastAsia"/>
        </w:rPr>
      </w:pPr>
      <w:r>
        <w:t>kernel.shmall</w:t>
      </w:r>
      <w:r>
        <w:rPr>
          <w:rFonts w:hint="eastAsia"/>
        </w:rPr>
        <w:t>该参数控制可以使用的共享内存的总页数。 Linux 共享内存页大小为 4KB, 共享内存段的大小都是共享内存页大小的整数倍。</w:t>
      </w:r>
    </w:p>
    <w:p>
      <w:pPr>
        <w:rPr>
          <w:rFonts w:hint="eastAsia"/>
        </w:rPr>
      </w:pPr>
      <w:r>
        <w:t xml:space="preserve">kernel.shmmax </w:t>
      </w:r>
      <w:r>
        <w:rPr>
          <w:rFonts w:hint="eastAsia"/>
        </w:rPr>
        <w:t>是核心参数中最重要的参数之一，用于定义单个共享内存段的最大值。设置应该足够大，能在一个共享内存段下容纳下整个的 SGA , 设置的过低可能会导致需要创建多个共享内存段，这样可能导致系统性能的下降。至于导致系统下降的主要原因为在实例启动以及 ServerProcess 创建的时候，多个小的共享内存段可能会导致当时轻微的系统性能的降低 ( 在启动的时候需要去创建多个虚拟地址段，在进程创建的时候要让进程对多个段进行“识别”，会有一些影响 ) ，但是其他时候都不会有影响。</w:t>
      </w:r>
    </w:p>
    <w:p>
      <w:pPr>
        <w:rPr>
          <w:rFonts w:cs="Times New Roman"/>
          <w:szCs w:val="21"/>
        </w:rPr>
      </w:pPr>
      <w:bookmarkStart w:id="80" w:name="OLE_LINK896"/>
      <w:bookmarkStart w:id="81" w:name="OLE_LINK397"/>
      <w:bookmarkStart w:id="82" w:name="OLE_LINK399"/>
      <w:bookmarkStart w:id="83" w:name="OLE_LINK398"/>
      <w:bookmarkStart w:id="84" w:name="OLE_LINK146"/>
      <w:bookmarkStart w:id="85" w:name="OLE_LINK436"/>
      <w:r>
        <w:rPr>
          <w:rFonts w:cs="Times New Roman"/>
          <w:szCs w:val="21"/>
        </w:rPr>
        <w:t>vi /etc/sysctl.conf</w:t>
      </w:r>
      <w:bookmarkEnd w:id="80"/>
      <w:bookmarkEnd w:id="81"/>
      <w:bookmarkEnd w:id="82"/>
      <w:bookmarkEnd w:id="83"/>
      <w:bookmarkEnd w:id="84"/>
      <w:bookmarkEnd w:id="85"/>
    </w:p>
    <w:p>
      <w:pPr>
        <w:pStyle w:val="68"/>
      </w:pPr>
      <w:r>
        <w:t xml:space="preserve">kernel.shmall = </w:t>
      </w:r>
      <w:r>
        <w:rPr>
          <w:rFonts w:hint="eastAsia"/>
        </w:rPr>
        <w:t>1048576</w:t>
      </w:r>
      <w:r>
        <w:t xml:space="preserve">      </w:t>
      </w:r>
    </w:p>
    <w:p>
      <w:pPr>
        <w:pStyle w:val="68"/>
      </w:pPr>
      <w:r>
        <w:t>#physical RAM size / pagesize</w:t>
      </w:r>
    </w:p>
    <w:p>
      <w:pPr>
        <w:pStyle w:val="68"/>
      </w:pPr>
      <w:r>
        <w:t xml:space="preserve"># </w:t>
      </w:r>
      <w:r>
        <w:rPr>
          <w:rFonts w:hint="eastAsia"/>
        </w:rPr>
        <w:t xml:space="preserve">当内存为 </w:t>
      </w:r>
      <w:r>
        <w:rPr>
          <w:rFonts w:hint="default"/>
        </w:rPr>
        <w:t>4</w:t>
      </w:r>
      <w:r>
        <w:rPr>
          <w:rFonts w:hint="eastAsia"/>
        </w:rPr>
        <w:t xml:space="preserve">G 时， kernel.shmall = </w:t>
      </w:r>
      <w:r>
        <w:rPr>
          <w:rFonts w:hint="default"/>
        </w:rPr>
        <w:t xml:space="preserve">4*1024*1024 / 4 = </w:t>
      </w:r>
      <w:r>
        <w:rPr>
          <w:rFonts w:hint="eastAsia"/>
        </w:rPr>
        <w:t>1048576</w:t>
      </w:r>
    </w:p>
    <w:p>
      <w:pPr>
        <w:pStyle w:val="68"/>
      </w:pPr>
      <w:r>
        <w:t xml:space="preserve">kernel.shmmax = </w:t>
      </w:r>
      <w:r>
        <w:rPr>
          <w:rFonts w:hint="eastAsia"/>
        </w:rPr>
        <w:t>4294967295</w:t>
      </w:r>
      <w:r>
        <w:t xml:space="preserve">   </w:t>
      </w:r>
    </w:p>
    <w:p>
      <w:pPr>
        <w:pStyle w:val="68"/>
      </w:pPr>
      <w:r>
        <w:t xml:space="preserve"># </w:t>
      </w:r>
      <w:r>
        <w:rPr>
          <w:rFonts w:hint="eastAsia"/>
        </w:rPr>
        <w:t xml:space="preserve">内存为 </w:t>
      </w:r>
      <w:r>
        <w:rPr>
          <w:rFonts w:hint="default"/>
        </w:rPr>
        <w:t>4</w:t>
      </w:r>
      <w:r>
        <w:rPr>
          <w:rFonts w:hint="eastAsia"/>
        </w:rPr>
        <w:t xml:space="preserve">G 时，该值为 </w:t>
      </w:r>
      <w:r>
        <w:rPr>
          <w:rFonts w:hint="default"/>
        </w:rPr>
        <w:t>4</w:t>
      </w:r>
      <w:r>
        <w:rPr>
          <w:rFonts w:hint="eastAsia"/>
        </w:rPr>
        <w:t>*1024*1024*1024-1 = 4294967295</w:t>
      </w:r>
    </w:p>
    <w:p>
      <w:pPr>
        <w:pStyle w:val="68"/>
      </w:pPr>
      <w:r>
        <w:t>fs.file-max = 6815744</w:t>
      </w:r>
    </w:p>
    <w:p>
      <w:pPr>
        <w:pStyle w:val="68"/>
      </w:pPr>
      <w:r>
        <w:t>kernel.shmmni = 4096</w:t>
      </w:r>
    </w:p>
    <w:p>
      <w:pPr>
        <w:pStyle w:val="68"/>
      </w:pPr>
      <w:r>
        <w:t>kernel.sem = 250 32000 100 128</w:t>
      </w:r>
    </w:p>
    <w:p>
      <w:pPr>
        <w:pStyle w:val="68"/>
      </w:pPr>
      <w:r>
        <w:t>fs.aio-max-nr = 1048576</w:t>
      </w:r>
    </w:p>
    <w:p>
      <w:pPr>
        <w:pStyle w:val="68"/>
      </w:pPr>
      <w:r>
        <w:t>net.ipv4.conf.all.rp_filter = 2</w:t>
      </w:r>
    </w:p>
    <w:p>
      <w:pPr>
        <w:pStyle w:val="68"/>
      </w:pPr>
      <w:r>
        <w:t>net.ipv4.conf.default.rp_filter = 2</w:t>
      </w:r>
    </w:p>
    <w:p>
      <w:pPr>
        <w:pStyle w:val="68"/>
      </w:pPr>
      <w:r>
        <w:t>net.ipv4.ip_local_port_range = 9000 65500</w:t>
      </w:r>
    </w:p>
    <w:p>
      <w:pPr>
        <w:pStyle w:val="68"/>
      </w:pPr>
      <w:r>
        <w:t>kernel.panic_on_oops = 1</w:t>
      </w:r>
    </w:p>
    <w:p>
      <w:pPr>
        <w:pStyle w:val="68"/>
      </w:pPr>
      <w:r>
        <w:t>net.core.rmem_default = 262144</w:t>
      </w:r>
    </w:p>
    <w:p>
      <w:pPr>
        <w:pStyle w:val="68"/>
      </w:pPr>
      <w:r>
        <w:t>net.core.rmem_max = 4194304</w:t>
      </w:r>
    </w:p>
    <w:p>
      <w:pPr>
        <w:pStyle w:val="68"/>
      </w:pPr>
      <w:r>
        <w:t>net.core.wmem_default = 262144</w:t>
      </w:r>
    </w:p>
    <w:p>
      <w:pPr>
        <w:pStyle w:val="68"/>
      </w:pPr>
      <w:r>
        <w:t>net.core.wmem_max = 1048576</w:t>
      </w:r>
    </w:p>
    <w:p>
      <w:pPr>
        <w:pStyle w:val="68"/>
      </w:pPr>
      <w:r>
        <w:t>执行s</w:t>
      </w:r>
      <w:r>
        <w:rPr>
          <w:rFonts w:hint="eastAsia"/>
        </w:rPr>
        <w:t>ysctl -</w:t>
      </w:r>
      <w:r>
        <w:t>p 命令使以上设置生效</w:t>
      </w:r>
      <w:r>
        <w:rPr>
          <w:rFonts w:hint="eastAsia"/>
        </w:rPr>
        <w:t xml:space="preserve"> </w:t>
      </w:r>
    </w:p>
    <w:p>
      <w:pPr>
        <w:pStyle w:val="68"/>
      </w:pPr>
      <w:r>
        <w:rPr>
          <w:rFonts w:hint="eastAsia"/>
        </w:rPr>
        <w:t>一般</w:t>
      </w:r>
      <w:r>
        <w:t>设置按照如上规则设置，如果文件中已经设置的值比计算结果</w:t>
      </w:r>
      <w:r>
        <w:rPr>
          <w:rFonts w:hint="eastAsia"/>
        </w:rPr>
        <w:t>大</w:t>
      </w:r>
      <w:r>
        <w:t>，以文件中本身的值为准</w:t>
      </w:r>
    </w:p>
    <w:p>
      <w:pPr>
        <w:rPr>
          <w:b/>
          <w:color w:val="FF0000"/>
        </w:rPr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编辑</w:t>
      </w:r>
      <w:r>
        <w:rPr>
          <w:rFonts w:cs="Times New Roman"/>
          <w:szCs w:val="21"/>
        </w:rPr>
        <w:t xml:space="preserve">/etc/pam.d/login </w:t>
      </w:r>
      <w:r>
        <w:rPr>
          <w:rFonts w:hint="eastAsia" w:cs="Times New Roman"/>
          <w:szCs w:val="21"/>
        </w:rPr>
        <w:t>添加如下内容：</w:t>
      </w:r>
    </w:p>
    <w:p>
      <w:pPr>
        <w:pStyle w:val="68"/>
      </w:pPr>
      <w:bookmarkStart w:id="86" w:name="OLE_LINK409"/>
      <w:bookmarkStart w:id="87" w:name="OLE_LINK5"/>
      <w:bookmarkStart w:id="88" w:name="OLE_LINK437"/>
      <w:bookmarkStart w:id="89" w:name="OLE_LINK34"/>
      <w:r>
        <w:t>vi /etc/pam.d/login</w:t>
      </w:r>
      <w:bookmarkEnd w:id="86"/>
      <w:bookmarkEnd w:id="87"/>
      <w:bookmarkEnd w:id="88"/>
      <w:r>
        <w:t xml:space="preserve"> </w:t>
      </w:r>
      <w:bookmarkEnd w:id="89"/>
    </w:p>
    <w:p>
      <w:pPr>
        <w:pStyle w:val="68"/>
      </w:pPr>
      <w:bookmarkStart w:id="90" w:name="OLE_LINK410"/>
      <w:bookmarkStart w:id="91" w:name="OLE_LINK6"/>
      <w:bookmarkStart w:id="92" w:name="OLE_LINK438"/>
      <w:bookmarkStart w:id="93" w:name="OLE_LINK18"/>
      <w:r>
        <w:t>session    required     pam_limits.so</w:t>
      </w:r>
      <w:bookmarkEnd w:id="90"/>
      <w:bookmarkEnd w:id="91"/>
      <w:bookmarkEnd w:id="92"/>
      <w:bookmarkEnd w:id="93"/>
    </w:p>
    <w:p>
      <w:pPr>
        <w:ind w:firstLine="210" w:firstLineChars="100"/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编辑</w:t>
      </w:r>
      <w:bookmarkStart w:id="94" w:name="OLE_LINK7"/>
      <w:bookmarkStart w:id="95" w:name="OLE_LINK439"/>
      <w:bookmarkStart w:id="96" w:name="OLE_LINK411"/>
      <w:r>
        <w:rPr>
          <w:rFonts w:cs="Times New Roman"/>
          <w:szCs w:val="21"/>
        </w:rPr>
        <w:t>vi /etc/profile</w:t>
      </w:r>
      <w:bookmarkEnd w:id="94"/>
      <w:bookmarkEnd w:id="95"/>
      <w:bookmarkEnd w:id="96"/>
      <w:r>
        <w:rPr>
          <w:rFonts w:hint="eastAsia" w:cs="Times New Roman"/>
          <w:szCs w:val="21"/>
        </w:rPr>
        <w:t>添加如下内容：</w:t>
      </w:r>
      <w:r>
        <w:rPr>
          <w:rFonts w:cs="Times New Roman"/>
          <w:szCs w:val="21"/>
        </w:rPr>
        <w:t xml:space="preserve">   #</w:t>
      </w:r>
      <w:r>
        <w:rPr>
          <w:rFonts w:hint="eastAsia" w:cs="Times New Roman"/>
          <w:szCs w:val="21"/>
        </w:rPr>
        <w:t>系统环境变量</w:t>
      </w:r>
    </w:p>
    <w:p>
      <w:pPr>
        <w:pStyle w:val="68"/>
      </w:pPr>
      <w:bookmarkStart w:id="97" w:name="OLE_LINK440"/>
      <w:bookmarkStart w:id="98" w:name="OLE_LINK412"/>
      <w:bookmarkStart w:id="99" w:name="OLE_LINK8"/>
      <w:bookmarkStart w:id="100" w:name="OLE_LINK413"/>
      <w:r>
        <w:t>if [ /$USER = "oracle" ] || [ /$USER = "grid" ]; then</w:t>
      </w:r>
    </w:p>
    <w:p>
      <w:pPr>
        <w:pStyle w:val="68"/>
      </w:pPr>
      <w:r>
        <w:t xml:space="preserve">    if [ /$SHELL = "/bin/ksh" ]; then</w:t>
      </w:r>
    </w:p>
    <w:p>
      <w:pPr>
        <w:pStyle w:val="68"/>
      </w:pPr>
      <w:r>
        <w:t xml:space="preserve">        ulimit -p 16384</w:t>
      </w:r>
    </w:p>
    <w:p>
      <w:pPr>
        <w:pStyle w:val="68"/>
      </w:pPr>
      <w:r>
        <w:t xml:space="preserve">        ulimit -n 65536</w:t>
      </w:r>
    </w:p>
    <w:p>
      <w:pPr>
        <w:pStyle w:val="68"/>
      </w:pPr>
      <w:r>
        <w:t xml:space="preserve">    else</w:t>
      </w:r>
    </w:p>
    <w:p>
      <w:pPr>
        <w:pStyle w:val="68"/>
      </w:pPr>
      <w:r>
        <w:t xml:space="preserve">        ulimit -u 16384 -n 65536</w:t>
      </w:r>
    </w:p>
    <w:p>
      <w:pPr>
        <w:pStyle w:val="68"/>
      </w:pPr>
      <w:r>
        <w:t xml:space="preserve">    fi</w:t>
      </w:r>
    </w:p>
    <w:p>
      <w:pPr>
        <w:pStyle w:val="68"/>
      </w:pPr>
      <w:r>
        <w:t xml:space="preserve">    umask 022</w:t>
      </w:r>
    </w:p>
    <w:p>
      <w:pPr>
        <w:pStyle w:val="68"/>
        <w:rPr>
          <w:b/>
          <w:color w:val="FF0000"/>
        </w:rPr>
      </w:pPr>
      <w:r>
        <w:t>fi</w:t>
      </w:r>
      <w:bookmarkEnd w:id="97"/>
      <w:bookmarkEnd w:id="98"/>
      <w:bookmarkEnd w:id="99"/>
      <w:bookmarkEnd w:id="100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编辑</w:t>
      </w:r>
      <w:r>
        <w:rPr>
          <w:rFonts w:cs="Times New Roman"/>
          <w:szCs w:val="21"/>
        </w:rPr>
        <w:t xml:space="preserve">/etc/security/limits.conf </w:t>
      </w:r>
      <w:r>
        <w:rPr>
          <w:rFonts w:hint="eastAsia" w:cs="Times New Roman"/>
          <w:szCs w:val="21"/>
        </w:rPr>
        <w:t>添加如下内容：</w:t>
      </w:r>
    </w:p>
    <w:p>
      <w:pPr>
        <w:rPr>
          <w:rFonts w:cs="Times New Roman"/>
          <w:szCs w:val="21"/>
        </w:rPr>
      </w:pPr>
      <w:bookmarkStart w:id="101" w:name="OLE_LINK414"/>
      <w:bookmarkStart w:id="102" w:name="OLE_LINK9"/>
      <w:bookmarkStart w:id="103" w:name="OLE_LINK441"/>
      <w:bookmarkStart w:id="104" w:name="OLE_LINK30"/>
      <w:bookmarkStart w:id="105" w:name="OLE_LINK19"/>
      <w:r>
        <w:rPr>
          <w:rFonts w:cs="Times New Roman"/>
          <w:szCs w:val="21"/>
        </w:rPr>
        <w:t>vi /etc/security/limits.conf</w:t>
      </w:r>
      <w:bookmarkEnd w:id="101"/>
      <w:bookmarkEnd w:id="102"/>
      <w:bookmarkEnd w:id="103"/>
      <w:r>
        <w:rPr>
          <w:rFonts w:cs="Times New Roman"/>
          <w:szCs w:val="21"/>
        </w:rPr>
        <w:t xml:space="preserve"> </w:t>
      </w:r>
      <w:bookmarkEnd w:id="104"/>
      <w:bookmarkEnd w:id="105"/>
    </w:p>
    <w:p>
      <w:pPr>
        <w:pStyle w:val="68"/>
      </w:pPr>
      <w:r>
        <w:t>grid   soft nproc   2047</w:t>
      </w:r>
    </w:p>
    <w:p>
      <w:pPr>
        <w:pStyle w:val="68"/>
      </w:pPr>
      <w:r>
        <w:t>grid   hard nproc   16384</w:t>
      </w:r>
    </w:p>
    <w:p>
      <w:pPr>
        <w:pStyle w:val="68"/>
      </w:pPr>
      <w:r>
        <w:t>grid   soft nofile  1024</w:t>
      </w:r>
    </w:p>
    <w:p>
      <w:pPr>
        <w:pStyle w:val="68"/>
      </w:pPr>
      <w:r>
        <w:t>grid   hard nofile  65536</w:t>
      </w:r>
    </w:p>
    <w:p>
      <w:pPr>
        <w:pStyle w:val="68"/>
      </w:pPr>
      <w:r>
        <w:t>grid   soft stack   10240</w:t>
      </w:r>
    </w:p>
    <w:p>
      <w:pPr>
        <w:pStyle w:val="68"/>
      </w:pPr>
      <w:r>
        <w:t>oracle soft stack   10240</w:t>
      </w:r>
    </w:p>
    <w:p>
      <w:pPr>
        <w:pStyle w:val="68"/>
      </w:pPr>
      <w:r>
        <w:t>oracle soft nproc   2047</w:t>
      </w:r>
    </w:p>
    <w:p>
      <w:pPr>
        <w:pStyle w:val="68"/>
      </w:pPr>
      <w:r>
        <w:t>oracle hard nproc   16384</w:t>
      </w:r>
    </w:p>
    <w:p>
      <w:pPr>
        <w:pStyle w:val="68"/>
      </w:pPr>
      <w:r>
        <w:t>oracle soft nofile  1024</w:t>
      </w:r>
    </w:p>
    <w:p>
      <w:pPr>
        <w:pStyle w:val="68"/>
      </w:pPr>
      <w:r>
        <w:t>oracle hard nofile  65536</w:t>
      </w:r>
    </w:p>
    <w:p>
      <w:pPr>
        <w:pStyle w:val="68"/>
      </w:pPr>
      <w:r>
        <w:t>oracle hard memlock 3145728</w:t>
      </w:r>
    </w:p>
    <w:p>
      <w:pPr>
        <w:pStyle w:val="68"/>
        <w:rPr>
          <w:b/>
        </w:rPr>
      </w:pPr>
      <w:r>
        <w:t>oracle soft memlock 3145728</w:t>
      </w:r>
    </w:p>
    <w:p>
      <w:pPr>
        <w:pStyle w:val="3"/>
        <w:spacing w:before="163" w:after="163"/>
      </w:pPr>
      <w:bookmarkStart w:id="106" w:name="_Toc71899977"/>
      <w:r>
        <w:rPr>
          <w:rFonts w:hint="eastAsia"/>
        </w:rPr>
        <w:t>2.</w:t>
      </w:r>
      <w:r>
        <w:t>10</w:t>
      </w:r>
      <w:r>
        <w:rPr>
          <w:rFonts w:hint="eastAsia"/>
        </w:rPr>
        <w:t xml:space="preserve"> </w:t>
      </w:r>
      <w:r>
        <w:rPr>
          <w:rFonts w:hint="eastAsia"/>
          <w:lang w:val="en-US" w:eastAsia="zh-Hans"/>
        </w:rPr>
        <w:t>设置</w:t>
      </w:r>
      <w:r>
        <w:rPr>
          <w:rFonts w:hint="eastAsia"/>
        </w:rPr>
        <w:t>环境变量</w:t>
      </w:r>
      <w:bookmarkEnd w:id="106"/>
      <w:r>
        <w:rPr>
          <w:rFonts w:hint="eastAsia"/>
          <w:lang w:val="en-US" w:eastAsia="zh-Hans"/>
        </w:rPr>
        <w:t>和创建目录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vi ~/.bash_profile        #</w:t>
      </w:r>
      <w:r>
        <w:rPr>
          <w:rFonts w:hint="eastAsia" w:cs="Times New Roman"/>
          <w:szCs w:val="21"/>
        </w:rPr>
        <w:t>当前用户环境变量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在两个节点创建相应的目录（记得赋予权限，哪个用户的路径就用哪个用户创建）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一节点</w:t>
      </w:r>
      <w:r>
        <w:rPr>
          <w:rFonts w:cs="Times New Roman"/>
          <w:szCs w:val="21"/>
        </w:rPr>
        <w:t>: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grid 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07" w:name="OLE_LINK449"/>
      <w:bookmarkStart w:id="108" w:name="OLE_LINK443"/>
      <w:bookmarkStart w:id="109" w:name="OLE_LINK444"/>
      <w:r>
        <w:t>export ORACLE_BASE=</w:t>
      </w:r>
      <w:bookmarkStart w:id="110" w:name="OLE_LINK445"/>
      <w:bookmarkStart w:id="111" w:name="OLE_LINK446"/>
      <w:r>
        <w:t>/oracle/gridbase</w:t>
      </w:r>
      <w:bookmarkEnd w:id="110"/>
      <w:bookmarkEnd w:id="111"/>
    </w:p>
    <w:p>
      <w:pPr>
        <w:pStyle w:val="68"/>
      </w:pPr>
      <w:r>
        <w:t>export ORACLE_HOME=</w:t>
      </w:r>
      <w:bookmarkStart w:id="112" w:name="OLE_LINK447"/>
      <w:bookmarkStart w:id="113" w:name="OLE_LINK448"/>
      <w:r>
        <w:t>/oracle/grid/crs_1</w:t>
      </w:r>
      <w:bookmarkEnd w:id="112"/>
      <w:bookmarkEnd w:id="113"/>
    </w:p>
    <w:p>
      <w:pPr>
        <w:pStyle w:val="68"/>
      </w:pPr>
      <w:r>
        <w:t>export ORACLE_SID=+ASM</w:t>
      </w:r>
      <w:r>
        <w:rPr>
          <w:rFonts w:hint="eastAsia"/>
        </w:rPr>
        <w:t>1</w:t>
      </w:r>
      <w:bookmarkStart w:id="114" w:name="OLE_LINK456"/>
      <w:bookmarkEnd w:id="114"/>
      <w:bookmarkStart w:id="115" w:name="OLE_LINK455"/>
      <w:bookmarkEnd w:id="115"/>
    </w:p>
    <w:p>
      <w:pPr>
        <w:pStyle w:val="68"/>
      </w:pPr>
      <w:bookmarkStart w:id="116" w:name="OLE_LINK457"/>
      <w:bookmarkStart w:id="117" w:name="OLE_LINK458"/>
      <w:r>
        <w:t>export PATH=$ORACLE_HOME/bin:$ORACLE_HOME/OPatch</w:t>
      </w:r>
      <w:r>
        <w:rPr>
          <w:rFonts w:hint="eastAsia"/>
        </w:rPr>
        <w:t>:$</w:t>
      </w:r>
      <w:r>
        <w:t>PATH</w:t>
      </w:r>
      <w:bookmarkEnd w:id="107"/>
      <w:bookmarkEnd w:id="108"/>
      <w:bookmarkEnd w:id="109"/>
      <w:bookmarkEnd w:id="116"/>
      <w:bookmarkEnd w:id="117"/>
    </w:p>
    <w:p/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18" w:name="OLE_LINK452"/>
      <w:bookmarkStart w:id="119" w:name="OLE_LINK20"/>
      <w:r>
        <w:t xml:space="preserve">export </w:t>
      </w:r>
      <w:r>
        <w:rPr>
          <w:rFonts w:hint="eastAsia"/>
        </w:rPr>
        <w:t>ORACLE</w:t>
      </w:r>
      <w:r>
        <w:t>_BASE=/oracle/</w:t>
      </w:r>
      <w:r>
        <w:rPr>
          <w:rFonts w:hint="eastAsia"/>
        </w:rPr>
        <w:t>app</w:t>
      </w:r>
    </w:p>
    <w:p>
      <w:pPr>
        <w:pStyle w:val="68"/>
      </w:pPr>
      <w:r>
        <w:t xml:space="preserve">export </w:t>
      </w:r>
      <w:r>
        <w:rPr>
          <w:rFonts w:hint="eastAsia"/>
        </w:rPr>
        <w:t>ORACLE</w:t>
      </w:r>
      <w:r>
        <w:t>_HOME=</w:t>
      </w:r>
      <w:bookmarkStart w:id="120" w:name="OLE_LINK450"/>
      <w:bookmarkStart w:id="121" w:name="OLE_LINK451"/>
      <w:r>
        <w:t>/oracle/app/product/19.3.0/db_1</w:t>
      </w:r>
      <w:bookmarkEnd w:id="120"/>
      <w:bookmarkEnd w:id="121"/>
    </w:p>
    <w:p>
      <w:pPr>
        <w:pStyle w:val="68"/>
        <w:rPr>
          <w:b/>
          <w:color w:val="FF0000"/>
        </w:rPr>
      </w:pPr>
      <w:r>
        <w:t>export ORACLE_SID=</w:t>
      </w:r>
      <w:r>
        <w:rPr>
          <w:color w:val="FF0000"/>
        </w:rPr>
        <w:t>orcl1</w:t>
      </w:r>
      <w:bookmarkEnd w:id="118"/>
      <w:bookmarkEnd w:id="119"/>
    </w:p>
    <w:p>
      <w:pPr>
        <w:pStyle w:val="68"/>
      </w:pPr>
      <w:r>
        <w:t>export PATH=$ORACLE_HOME/bin:$ORACLE_HOME/OPatch</w:t>
      </w:r>
      <w:r>
        <w:rPr>
          <w:rFonts w:hint="eastAsia"/>
        </w:rPr>
        <w:t>:$</w:t>
      </w:r>
      <w:r>
        <w:t>PATH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二节点</w:t>
      </w:r>
      <w:r>
        <w:rPr>
          <w:rFonts w:cs="Times New Roman"/>
          <w:szCs w:val="21"/>
        </w:rPr>
        <w:t>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grid 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22" w:name="OLE_LINK150"/>
      <w:bookmarkStart w:id="123" w:name="OLE_LINK149"/>
      <w:bookmarkStart w:id="124" w:name="OLE_LINK460"/>
      <w:bookmarkStart w:id="125" w:name="OLE_LINK459"/>
      <w:r>
        <w:t>export ORACLE_BASE=</w:t>
      </w:r>
      <w:bookmarkStart w:id="126" w:name="OLE_LINK467"/>
      <w:bookmarkStart w:id="127" w:name="OLE_LINK466"/>
      <w:r>
        <w:t>/oracle/gridbase</w:t>
      </w:r>
      <w:bookmarkEnd w:id="126"/>
      <w:bookmarkEnd w:id="127"/>
    </w:p>
    <w:p>
      <w:pPr>
        <w:pStyle w:val="68"/>
      </w:pPr>
      <w:r>
        <w:t>export ORACLE_HOME=</w:t>
      </w:r>
      <w:bookmarkStart w:id="128" w:name="OLE_LINK465"/>
      <w:bookmarkStart w:id="129" w:name="OLE_LINK464"/>
      <w:r>
        <w:t>/oracle/grid/crs_1</w:t>
      </w:r>
      <w:bookmarkEnd w:id="128"/>
      <w:bookmarkEnd w:id="129"/>
    </w:p>
    <w:p>
      <w:pPr>
        <w:pStyle w:val="68"/>
      </w:pPr>
      <w:r>
        <w:t>export ORACLE_SID=+ASM</w:t>
      </w:r>
      <w:r>
        <w:rPr>
          <w:rFonts w:hint="eastAsia"/>
        </w:rPr>
        <w:t>2</w:t>
      </w:r>
      <w:bookmarkEnd w:id="122"/>
      <w:bookmarkEnd w:id="123"/>
      <w:bookmarkEnd w:id="124"/>
      <w:bookmarkEnd w:id="125"/>
    </w:p>
    <w:p>
      <w:pPr>
        <w:pStyle w:val="68"/>
      </w:pPr>
      <w:bookmarkStart w:id="130" w:name="OLE_LINK461"/>
      <w:bookmarkStart w:id="131" w:name="OLE_LINK463"/>
      <w:bookmarkStart w:id="132" w:name="OLE_LINK462"/>
      <w:r>
        <w:t>export PATH=$ORACLE_HOME/bin:$ORACLE_HOME/OPatch</w:t>
      </w:r>
      <w:r>
        <w:rPr>
          <w:rFonts w:hint="eastAsia"/>
        </w:rPr>
        <w:t>:$</w:t>
      </w:r>
      <w:r>
        <w:t>PATH</w:t>
      </w:r>
      <w:bookmarkEnd w:id="130"/>
      <w:bookmarkEnd w:id="131"/>
      <w:bookmarkEnd w:id="132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33" w:name="OLE_LINK152"/>
      <w:bookmarkStart w:id="134" w:name="OLE_LINK151"/>
      <w:bookmarkStart w:id="135" w:name="OLE_LINK469"/>
      <w:bookmarkStart w:id="136" w:name="OLE_LINK468"/>
      <w:r>
        <w:t>export ORACLE_BASE=/oracle/</w:t>
      </w:r>
      <w:r>
        <w:rPr>
          <w:rFonts w:hint="eastAsia"/>
        </w:rPr>
        <w:t>app</w:t>
      </w:r>
    </w:p>
    <w:p>
      <w:pPr>
        <w:pStyle w:val="68"/>
      </w:pPr>
      <w:r>
        <w:t>export ORACLE_HOME=</w:t>
      </w:r>
      <w:bookmarkStart w:id="137" w:name="OLE_LINK472"/>
      <w:bookmarkStart w:id="138" w:name="OLE_LINK473"/>
      <w:r>
        <w:t>/oracle/app/product/19.3.0/db_1</w:t>
      </w:r>
      <w:bookmarkEnd w:id="137"/>
      <w:bookmarkEnd w:id="138"/>
    </w:p>
    <w:p>
      <w:pPr>
        <w:pStyle w:val="68"/>
        <w:rPr>
          <w:b/>
          <w:color w:val="FF0000"/>
        </w:rPr>
      </w:pPr>
      <w:r>
        <w:t>export ORACLE_SID=</w:t>
      </w:r>
      <w:r>
        <w:rPr>
          <w:color w:val="FF0000"/>
        </w:rPr>
        <w:t>orcl2</w:t>
      </w:r>
      <w:bookmarkEnd w:id="133"/>
      <w:bookmarkEnd w:id="134"/>
      <w:bookmarkEnd w:id="135"/>
      <w:bookmarkEnd w:id="136"/>
    </w:p>
    <w:p>
      <w:pPr>
        <w:pStyle w:val="68"/>
      </w:pPr>
      <w:bookmarkStart w:id="139" w:name="OLE_LINK470"/>
      <w:bookmarkStart w:id="140" w:name="OLE_LINK471"/>
      <w:r>
        <w:t>export PATH=$ORACLE_HOME/bin:$ORACLE_HOME/OPatch</w:t>
      </w:r>
      <w:r>
        <w:rPr>
          <w:rFonts w:hint="eastAsia"/>
        </w:rPr>
        <w:t>:$</w:t>
      </w:r>
      <w:r>
        <w:t>PATH</w:t>
      </w:r>
      <w:bookmarkEnd w:id="139"/>
      <w:bookmarkEnd w:id="140"/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root</w:t>
      </w:r>
      <w:r>
        <w:rPr>
          <w:rFonts w:hint="eastAsia"/>
          <w:lang w:val="en-US" w:eastAsia="zh-Hans"/>
        </w:rPr>
        <w:t>执行创建目录并赋权限</w:t>
      </w:r>
    </w:p>
    <w:p>
      <w:pPr>
        <w:pStyle w:val="68"/>
      </w:pPr>
      <w:r>
        <w:t>mkdir -p /oracle/gridbase</w:t>
      </w:r>
    </w:p>
    <w:p>
      <w:pPr>
        <w:pStyle w:val="68"/>
      </w:pPr>
      <w:r>
        <w:t>mkdir -p /oracle/grid/crs_1</w:t>
      </w:r>
    </w:p>
    <w:p>
      <w:pPr>
        <w:pStyle w:val="68"/>
      </w:pPr>
      <w:r>
        <w:t>mkdir -p /oracle/</w:t>
      </w:r>
      <w:r>
        <w:rPr>
          <w:rFonts w:hint="eastAsia"/>
        </w:rPr>
        <w:t>app</w:t>
      </w:r>
    </w:p>
    <w:p>
      <w:pPr>
        <w:pStyle w:val="68"/>
      </w:pPr>
      <w:r>
        <w:t>mkdir -p /oracle/app/product/19.3.0/db_1</w:t>
      </w:r>
    </w:p>
    <w:p>
      <w:pPr>
        <w:pStyle w:val="68"/>
        <w:rPr>
          <w:rFonts w:hint="eastAsia" w:eastAsia="楷体"/>
          <w:lang w:val="en-US" w:eastAsia="zh-Hans"/>
        </w:rPr>
      </w:pPr>
      <w:r>
        <w:rPr>
          <w:rFonts w:hint="default"/>
          <w:lang w:eastAsia="zh-Hans"/>
        </w:rPr>
        <w:t>m</w:t>
      </w:r>
      <w:r>
        <w:rPr>
          <w:rFonts w:hint="eastAsia"/>
          <w:lang w:val="en-US" w:eastAsia="zh-Hans"/>
        </w:rPr>
        <w:t>kdir</w:t>
      </w:r>
      <w:r>
        <w:rPr>
          <w:rFonts w:hint="default"/>
          <w:lang w:eastAsia="zh-Hans"/>
        </w:rPr>
        <w:t xml:space="preserve"> -p /oracle/</w:t>
      </w:r>
      <w:r>
        <w:rPr>
          <w:rFonts w:hint="eastAsia"/>
        </w:rPr>
        <w:t>oraInventory/</w:t>
      </w:r>
    </w:p>
    <w:p>
      <w:pPr>
        <w:pStyle w:val="68"/>
      </w:pPr>
      <w:r>
        <w:rPr>
          <w:rFonts w:hint="eastAsia"/>
        </w:rPr>
        <w:t>chown -R grid:oinstall /oracle/oraInventory/</w:t>
      </w:r>
    </w:p>
    <w:p>
      <w:pPr>
        <w:pStyle w:val="68"/>
        <w:rPr>
          <w:rFonts w:hint="default"/>
          <w:lang w:eastAsia="zh-Hans"/>
        </w:rPr>
      </w:pP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hown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R</w:t>
      </w:r>
      <w:r>
        <w:rPr>
          <w:rFonts w:hint="default"/>
          <w:lang w:eastAsia="zh-Hans"/>
        </w:rPr>
        <w:t xml:space="preserve"> oracle:oinstall </w:t>
      </w:r>
      <w:r>
        <w:t>/oracle/</w:t>
      </w:r>
      <w:r>
        <w:rPr>
          <w:rFonts w:hint="eastAsia"/>
        </w:rPr>
        <w:t>app</w:t>
      </w:r>
    </w:p>
    <w:p>
      <w:pPr>
        <w:pStyle w:val="68"/>
      </w:pP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hown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R</w:t>
      </w:r>
      <w:r>
        <w:t xml:space="preserve"> grid:oinstall /oracle/gridbase</w:t>
      </w:r>
    </w:p>
    <w:p>
      <w:pPr>
        <w:pStyle w:val="68"/>
        <w:rPr>
          <w:rFonts w:hint="eastAsia" w:eastAsia="楷体"/>
          <w:lang w:val="en-US" w:eastAsia="zh-Hans"/>
        </w:rPr>
      </w:pP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hown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R</w:t>
      </w:r>
      <w:r>
        <w:t xml:space="preserve"> grid:oinstall /oracle/grid/crs_1</w:t>
      </w:r>
    </w:p>
    <w:p>
      <w:pPr>
        <w:bidi w:val="0"/>
        <w:rPr>
          <w:rFonts w:hint="eastAsia"/>
        </w:rPr>
      </w:pPr>
      <w:bookmarkStart w:id="141" w:name="_Toc71899978"/>
    </w:p>
    <w:p>
      <w:pPr>
        <w:pStyle w:val="3"/>
        <w:spacing w:before="163" w:after="163"/>
        <w:rPr>
          <w:rFonts w:hint="eastAsia"/>
          <w:lang w:val="en-US" w:eastAsia="zh-Hans"/>
        </w:rPr>
      </w:pPr>
      <w:r>
        <w:rPr>
          <w:rFonts w:hint="eastAsia"/>
        </w:rPr>
        <w:t>2.</w:t>
      </w:r>
      <w:r>
        <w:t>11 /etc/hosts</w:t>
      </w:r>
      <w:r>
        <w:rPr>
          <w:rFonts w:hint="eastAsia"/>
        </w:rPr>
        <w:t>写入</w:t>
      </w:r>
      <w:bookmarkEnd w:id="141"/>
      <w:r>
        <w:rPr>
          <w:rFonts w:hint="eastAsia"/>
          <w:lang w:val="en-US" w:eastAsia="zh-Hans"/>
        </w:rPr>
        <w:t>与修改主机名</w:t>
      </w: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节点分别执行修改主机名操作</w:t>
      </w:r>
    </w:p>
    <w:p>
      <w:pPr>
        <w:pStyle w:val="68"/>
        <w:rPr>
          <w:rFonts w:hint="eastAsia"/>
        </w:rPr>
      </w:pPr>
      <w:r>
        <w:rPr>
          <w:rFonts w:hint="eastAsia"/>
        </w:rPr>
        <w:t xml:space="preserve">hostnamectl set-hostname </w:t>
      </w:r>
      <w:r>
        <w:rPr>
          <w:rFonts w:hint="default"/>
        </w:rPr>
        <w:t>rac1</w:t>
      </w:r>
    </w:p>
    <w:p>
      <w:pPr>
        <w:pStyle w:val="68"/>
        <w:rPr>
          <w:rFonts w:hint="eastAsia"/>
        </w:rPr>
      </w:pPr>
      <w:r>
        <w:rPr>
          <w:rFonts w:hint="eastAsia"/>
        </w:rPr>
        <w:t xml:space="preserve">hostnamectl set-hostname </w:t>
      </w:r>
      <w:r>
        <w:rPr>
          <w:rFonts w:hint="default"/>
        </w:rPr>
        <w:t>rac2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  <w:lang w:val="en-US" w:eastAsia="zh-Hans"/>
        </w:rPr>
        <w:t>r</w:t>
      </w:r>
      <w:r>
        <w:rPr>
          <w:rFonts w:cs="Times New Roman"/>
          <w:szCs w:val="21"/>
        </w:rPr>
        <w:t>oot</w:t>
      </w:r>
      <w:r>
        <w:rPr>
          <w:rFonts w:hint="eastAsia" w:cs="Times New Roman"/>
          <w:szCs w:val="21"/>
        </w:rPr>
        <w:t>用户</w:t>
      </w:r>
    </w:p>
    <w:p>
      <w:bookmarkStart w:id="142" w:name="OLE_LINK153"/>
      <w:r>
        <w:t>v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/etc/hosts</w:t>
      </w:r>
      <w:bookmarkEnd w:id="142"/>
    </w:p>
    <w:p>
      <w:pPr>
        <w:pStyle w:val="68"/>
        <w:rPr>
          <w:rFonts w:hint="eastAsia"/>
        </w:rPr>
      </w:pPr>
    </w:p>
    <w:p>
      <w:pPr>
        <w:pStyle w:val="68"/>
      </w:pPr>
      <w:r>
        <w:t>#公网</w:t>
      </w:r>
    </w:p>
    <w:p>
      <w:pPr>
        <w:pStyle w:val="68"/>
      </w:pPr>
      <w:r>
        <w:t>192.168.126.211          rac1</w:t>
      </w:r>
    </w:p>
    <w:p>
      <w:pPr>
        <w:pStyle w:val="68"/>
      </w:pPr>
      <w:r>
        <w:t>192.168.126.212          rac2</w:t>
      </w:r>
    </w:p>
    <w:p>
      <w:pPr>
        <w:pStyle w:val="68"/>
      </w:pPr>
    </w:p>
    <w:p>
      <w:pPr>
        <w:pStyle w:val="68"/>
      </w:pPr>
      <w:r>
        <w:t>#虚拟IP</w:t>
      </w:r>
    </w:p>
    <w:p>
      <w:pPr>
        <w:pStyle w:val="68"/>
      </w:pPr>
      <w:r>
        <w:t>192.168.126.213          rac1-vip</w:t>
      </w:r>
    </w:p>
    <w:p>
      <w:pPr>
        <w:pStyle w:val="68"/>
      </w:pPr>
      <w:r>
        <w:t>192.168.126.214          rac2-vip</w:t>
      </w:r>
    </w:p>
    <w:p>
      <w:pPr>
        <w:pStyle w:val="68"/>
      </w:pPr>
    </w:p>
    <w:p>
      <w:pPr>
        <w:pStyle w:val="68"/>
      </w:pPr>
      <w:r>
        <w:t>#私有网络</w:t>
      </w:r>
    </w:p>
    <w:p>
      <w:pPr>
        <w:pStyle w:val="68"/>
      </w:pPr>
      <w:r>
        <w:t>10.10.10.211             rac1-priv</w:t>
      </w:r>
    </w:p>
    <w:p>
      <w:pPr>
        <w:pStyle w:val="68"/>
      </w:pPr>
      <w:r>
        <w:t>10.10.10.212             rac2-priv</w:t>
      </w:r>
    </w:p>
    <w:p>
      <w:pPr>
        <w:pStyle w:val="68"/>
      </w:pPr>
    </w:p>
    <w:p>
      <w:pPr>
        <w:pStyle w:val="68"/>
      </w:pPr>
      <w:r>
        <w:t>#scanIP</w:t>
      </w:r>
    </w:p>
    <w:p>
      <w:pPr>
        <w:pStyle w:val="68"/>
      </w:pPr>
      <w:r>
        <w:t>192.168.126.215          rac-scan</w:t>
      </w:r>
    </w:p>
    <w:p>
      <w:pPr>
        <w:pStyle w:val="3"/>
        <w:spacing w:before="163" w:after="163"/>
      </w:pPr>
      <w:bookmarkStart w:id="143" w:name="_Toc71899979"/>
      <w:r>
        <w:rPr>
          <w:rFonts w:hint="eastAsia"/>
        </w:rPr>
        <w:t>2.</w:t>
      </w:r>
      <w:r>
        <w:t>12</w:t>
      </w:r>
      <w:r>
        <w:rPr>
          <w:rFonts w:hint="eastAsia"/>
        </w:rPr>
        <w:t xml:space="preserve"> 基本</w:t>
      </w:r>
      <w:r>
        <w:t>检查</w:t>
      </w:r>
      <w:bookmarkEnd w:id="143"/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检查</w:t>
      </w:r>
      <w:r>
        <w:t>双节点时区</w:t>
      </w:r>
      <w:r>
        <w:rPr>
          <w:rFonts w:hint="eastAsia"/>
        </w:rPr>
        <w:t>时间</w:t>
      </w:r>
      <w:r>
        <w:t>是否一致</w:t>
      </w:r>
      <w:r>
        <w:rPr>
          <w:rFonts w:hint="eastAsia"/>
        </w:rPr>
        <w:t>：</w:t>
      </w:r>
    </w:p>
    <w:p>
      <w:pPr>
        <w:pStyle w:val="68"/>
        <w:rPr>
          <w:rFonts w:hint="default"/>
        </w:rPr>
      </w:pPr>
      <w:r>
        <w:rPr>
          <w:rFonts w:hint="default"/>
        </w:rPr>
        <w:t>[root@tdsql2 ~]# timedatectl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Local time: Wed 2021-12-08 00:01:30 EST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Universal time: Wed 2021-12-08 05:01:30 UTC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RTC time: Wed 2021-12-08 05:01:30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Time zone: America/New_York (EST, -0500)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NTP enabled: no</w:t>
      </w:r>
    </w:p>
    <w:p>
      <w:pPr>
        <w:pStyle w:val="68"/>
        <w:rPr>
          <w:rFonts w:hint="default"/>
        </w:rPr>
      </w:pPr>
      <w:r>
        <w:rPr>
          <w:rFonts w:hint="default"/>
        </w:rPr>
        <w:t>NTP synchronized: yes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RTC in local TZ: no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DST active: no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Last DST change: DST ended at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2021-11-07 01:59:59 EDT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2021-11-07 01:00:00 EST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Next DST change: DST begins (the clock jumps one hour forward) at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2022-03-13 01:59:59 EST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2022-03-13 03:00:00 EDT</w:t>
      </w:r>
    </w:p>
    <w:p>
      <w:pPr>
        <w:pStyle w:val="68"/>
        <w:rPr>
          <w:rFonts w:hint="default"/>
        </w:rPr>
      </w:pPr>
      <w:r>
        <w:rPr>
          <w:rFonts w:hint="default"/>
        </w:rPr>
        <w:t>[root@tdsql2 ~]# timedatectl set-timezone Asia/Shanghai</w:t>
      </w:r>
    </w:p>
    <w:p>
      <w:pPr>
        <w:pStyle w:val="68"/>
        <w:rPr>
          <w:rFonts w:hint="default"/>
        </w:rPr>
      </w:pPr>
      <w:r>
        <w:rPr>
          <w:rFonts w:hint="default"/>
        </w:rPr>
        <w:t>[root@tdsql2 ~]# timedatectl set-local-rtc 0</w:t>
      </w:r>
    </w:p>
    <w:p>
      <w:pPr>
        <w:pStyle w:val="68"/>
        <w:rPr>
          <w:rFonts w:hint="default"/>
        </w:rPr>
      </w:pPr>
      <w:r>
        <w:rPr>
          <w:rFonts w:hint="default"/>
        </w:rPr>
        <w:t>[root@tdsql2 ~]# timedatectl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Local time: Wed 2021-12-08 13:04:03 CST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Universal time: Wed 2021-12-08 05:04:03 UTC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RTC time: Wed 2021-12-08 05:04:03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Time zone: Asia/Shanghai (CST, +0800)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NTP enabled: no</w:t>
      </w:r>
    </w:p>
    <w:p>
      <w:pPr>
        <w:pStyle w:val="68"/>
        <w:rPr>
          <w:rFonts w:hint="default"/>
        </w:rPr>
      </w:pPr>
      <w:r>
        <w:rPr>
          <w:rFonts w:hint="default"/>
        </w:rPr>
        <w:t>NTP synchronized: yes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RTC in local TZ: no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DST active: n/a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[root@tdsql2 ~]# 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[root@tdsql2 ~]# 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[root@tdsql2 ~]# </w:t>
      </w:r>
    </w:p>
    <w:p>
      <w:pPr>
        <w:pStyle w:val="68"/>
        <w:rPr>
          <w:rFonts w:hint="default"/>
        </w:rPr>
      </w:pPr>
      <w:r>
        <w:rPr>
          <w:rFonts w:hint="default"/>
        </w:rPr>
        <w:t>[root@tdsql2 ~]# timedatectl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Local time: Wed 2021-12-08 13:04:07 CST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Universal time: Wed 2021-12-08 05:04:07 UTC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RTC time: Wed 2021-12-08 05:04:07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Time zone: Asia/Shanghai (CST, +0800)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NTP enabled: no</w:t>
      </w:r>
    </w:p>
    <w:p>
      <w:pPr>
        <w:pStyle w:val="68"/>
        <w:rPr>
          <w:rFonts w:hint="default"/>
        </w:rPr>
      </w:pPr>
      <w:r>
        <w:rPr>
          <w:rFonts w:hint="default"/>
        </w:rPr>
        <w:t>NTP synchronized: yes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RTC in local TZ: no</w:t>
      </w:r>
    </w:p>
    <w:p>
      <w:pPr>
        <w:pStyle w:val="68"/>
        <w:rPr>
          <w:rFonts w:hint="default"/>
        </w:rPr>
      </w:pP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配置NTP</w:t>
      </w:r>
    </w:p>
    <w:p>
      <w:pPr>
        <w:rPr>
          <w:rFonts w:hint="eastAsia"/>
          <w:lang w:val="en-US" w:eastAsia="zh-Hans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"https://www.cnblogs.com/quchunhui/p/7658853.html" </w:instrText>
      </w:r>
      <w:r>
        <w:rPr>
          <w:rFonts w:hint="eastAsia"/>
        </w:rPr>
        <w:fldChar w:fldCharType="separate"/>
      </w:r>
      <w:r>
        <w:rPr>
          <w:rStyle w:val="31"/>
          <w:rFonts w:hint="eastAsia"/>
        </w:rPr>
        <w:t>https://www.cnblogs.com/quchunhui/p/7658853.html</w:t>
      </w:r>
      <w:r>
        <w:rPr>
          <w:rFonts w:hint="eastAsia"/>
        </w:rPr>
        <w:fldChar w:fldCharType="end"/>
      </w:r>
      <w:r>
        <w:rPr>
          <w:rFonts w:hint="default"/>
        </w:rPr>
        <w:t xml:space="preserve">  </w:t>
      </w:r>
    </w:p>
    <w:p>
      <w:pPr>
        <w:pStyle w:val="68"/>
        <w:rPr>
          <w:rFonts w:hint="default"/>
        </w:rPr>
      </w:pPr>
      <w:bookmarkStart w:id="144" w:name="_Toc71899980"/>
      <w:r>
        <w:rPr>
          <w:rFonts w:hint="default"/>
        </w:rPr>
        <w:t>以mac1为主时钟</w:t>
      </w:r>
    </w:p>
    <w:p>
      <w:pPr>
        <w:pStyle w:val="68"/>
        <w:rPr>
          <w:rFonts w:hint="default"/>
        </w:rPr>
      </w:pPr>
      <w:r>
        <w:rPr>
          <w:rFonts w:hint="default"/>
        </w:rPr>
        <w:t>[root@mac1 ~]# vi /etc/ntp.conf</w:t>
      </w:r>
    </w:p>
    <w:p>
      <w:pPr>
        <w:pStyle w:val="68"/>
        <w:rPr>
          <w:rFonts w:hint="default"/>
        </w:rPr>
      </w:pPr>
      <w:r>
        <w:rPr>
          <w:rFonts w:hint="default"/>
        </w:rPr>
        <w:t>server 127.127.1.0 iburst</w:t>
      </w:r>
    </w:p>
    <w:p>
      <w:pPr>
        <w:pStyle w:val="68"/>
        <w:rPr>
          <w:rFonts w:hint="default"/>
        </w:rPr>
      </w:pPr>
      <w:r>
        <w:rPr>
          <w:rFonts w:hint="default"/>
        </w:rPr>
        <w:t>systemctl restart ntpd.service</w:t>
      </w:r>
    </w:p>
    <w:p>
      <w:pPr>
        <w:pStyle w:val="68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>[root@mac2 ~]# vi /etc/ntp.conf</w:t>
      </w:r>
    </w:p>
    <w:p>
      <w:pPr>
        <w:pStyle w:val="68"/>
        <w:rPr>
          <w:rFonts w:hint="default"/>
        </w:rPr>
      </w:pPr>
      <w:r>
        <w:rPr>
          <w:rFonts w:hint="default"/>
        </w:rPr>
        <w:t>server 192.168.38.128</w:t>
      </w:r>
    </w:p>
    <w:p>
      <w:pPr>
        <w:pStyle w:val="68"/>
        <w:rPr>
          <w:rFonts w:hint="default"/>
        </w:rPr>
      </w:pPr>
      <w:r>
        <w:rPr>
          <w:rFonts w:hint="default"/>
        </w:rPr>
        <w:t>restrict 192.168.37.128 mask 255.255.255.0 nomodify notrap</w:t>
      </w:r>
    </w:p>
    <w:p>
      <w:pPr>
        <w:pStyle w:val="68"/>
        <w:rPr>
          <w:rFonts w:hint="default"/>
        </w:rPr>
      </w:pPr>
      <w:r>
        <w:rPr>
          <w:rFonts w:hint="default"/>
        </w:rPr>
        <w:t>systemctl restart ntpd.service</w:t>
      </w:r>
    </w:p>
    <w:p>
      <w:pPr>
        <w:pStyle w:val="68"/>
        <w:rPr>
          <w:rFonts w:hint="default"/>
        </w:rPr>
      </w:pPr>
      <w:r>
        <w:rPr>
          <w:rFonts w:hint="default"/>
        </w:rPr>
        <w:t>ntpdate -u 192.168.37.128</w:t>
      </w:r>
    </w:p>
    <w:p>
      <w:pPr>
        <w:pStyle w:val="68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>[root@mac3 ~]# vi /etc/ntp.conf</w:t>
      </w:r>
    </w:p>
    <w:p>
      <w:pPr>
        <w:pStyle w:val="68"/>
        <w:rPr>
          <w:rFonts w:hint="default"/>
        </w:rPr>
      </w:pPr>
      <w:r>
        <w:rPr>
          <w:rFonts w:hint="default"/>
        </w:rPr>
        <w:t>server 192.168.37.128</w:t>
      </w:r>
    </w:p>
    <w:p>
      <w:pPr>
        <w:pStyle w:val="68"/>
        <w:rPr>
          <w:rFonts w:hint="default"/>
        </w:rPr>
      </w:pPr>
      <w:r>
        <w:rPr>
          <w:rFonts w:hint="default"/>
        </w:rPr>
        <w:t>restrict 192.168.37.128 mask 255.255.255.0 nomodify notrap</w:t>
      </w:r>
    </w:p>
    <w:p>
      <w:pPr>
        <w:pStyle w:val="68"/>
        <w:rPr>
          <w:rFonts w:hint="default"/>
        </w:rPr>
      </w:pPr>
      <w:r>
        <w:rPr>
          <w:rFonts w:hint="default"/>
        </w:rPr>
        <w:t>systemctl restart ntpd.service</w:t>
      </w:r>
    </w:p>
    <w:p>
      <w:pPr>
        <w:pStyle w:val="68"/>
        <w:rPr>
          <w:rFonts w:hint="default"/>
        </w:rPr>
      </w:pPr>
      <w:r>
        <w:rPr>
          <w:rFonts w:hint="default"/>
        </w:rPr>
        <w:t>ntpdate -u 192.168.37.128</w:t>
      </w:r>
    </w:p>
    <w:p>
      <w:pPr>
        <w:pStyle w:val="68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># ntpd起不来的原因是在7版本当中，时间服务器有两个chronyd和ntpd，服务器默认开启chrony，但是两种服务冲突，所以需要关闭一种，因为在centos7当中，已经开始推广使用chrony了</w:t>
      </w:r>
    </w:p>
    <w:p>
      <w:pPr>
        <w:pStyle w:val="68"/>
        <w:rPr>
          <w:rFonts w:hint="default"/>
        </w:rPr>
      </w:pPr>
      <w:r>
        <w:rPr>
          <w:rFonts w:hint="default"/>
        </w:rPr>
        <w:t>systemctl disable chronyd</w:t>
      </w:r>
    </w:p>
    <w:p>
      <w:pPr>
        <w:pStyle w:val="68"/>
        <w:rPr>
          <w:lang w:val="en-US"/>
        </w:rPr>
      </w:pPr>
      <w:r>
        <w:rPr>
          <w:rFonts w:hint="default"/>
        </w:rPr>
        <w:t>systemctl enable ntpd</w:t>
      </w:r>
    </w:p>
    <w:p>
      <w:pPr>
        <w:tabs>
          <w:tab w:val="left" w:pos="105"/>
          <w:tab w:val="left" w:pos="210"/>
          <w:tab w:val="left" w:pos="315"/>
          <w:tab w:val="left" w:pos="420"/>
          <w:tab w:val="left" w:pos="525"/>
          <w:tab w:val="left" w:pos="630"/>
          <w:tab w:val="left" w:pos="735"/>
          <w:tab w:val="left" w:pos="840"/>
          <w:tab w:val="left" w:pos="945"/>
          <w:tab w:val="left" w:pos="1050"/>
          <w:tab w:val="left" w:pos="1155"/>
          <w:tab w:val="left" w:pos="1260"/>
          <w:tab w:val="left" w:pos="1365"/>
          <w:tab w:val="left" w:pos="1470"/>
          <w:tab w:val="left" w:pos="1575"/>
          <w:tab w:val="left" w:pos="1680"/>
          <w:tab w:val="left" w:pos="1785"/>
          <w:tab w:val="left" w:pos="1890"/>
          <w:tab w:val="left" w:pos="1995"/>
          <w:tab w:val="left" w:pos="2100"/>
          <w:tab w:val="left" w:pos="2205"/>
          <w:tab w:val="left" w:pos="2310"/>
          <w:tab w:val="left" w:pos="2415"/>
          <w:tab w:val="left" w:pos="2520"/>
          <w:tab w:val="left" w:pos="2625"/>
          <w:tab w:val="left" w:pos="2730"/>
          <w:tab w:val="left" w:pos="2835"/>
          <w:tab w:val="left" w:pos="2940"/>
          <w:tab w:val="left" w:pos="3045"/>
          <w:tab w:val="left" w:pos="3150"/>
          <w:tab w:val="left" w:pos="3255"/>
          <w:tab w:val="left" w:pos="3360"/>
        </w:tabs>
        <w:autoSpaceDE w:val="0"/>
        <w:autoSpaceDN w:val="0"/>
        <w:adjustRightInd w:val="0"/>
      </w:pPr>
      <w:r>
        <w:t xml:space="preserve"> </w:t>
      </w:r>
    </w:p>
    <w:p>
      <w:pPr>
        <w:pStyle w:val="2"/>
        <w:spacing w:before="163" w:after="163"/>
        <w:rPr>
          <w:b/>
          <w:lang w:val="en"/>
        </w:rPr>
      </w:pPr>
      <w:r>
        <w:rPr>
          <w:rFonts w:hint="eastAsia"/>
          <w:b/>
          <w:lang w:val="en"/>
        </w:rPr>
        <w:t>第三部分 多路径</w:t>
      </w:r>
      <w:r>
        <w:rPr>
          <w:b/>
          <w:lang w:val="en"/>
        </w:rPr>
        <w:t>软件安装</w:t>
      </w:r>
      <w:bookmarkEnd w:id="144"/>
    </w:p>
    <w:p>
      <w:pPr>
        <w:pStyle w:val="3"/>
        <w:spacing w:before="163" w:after="163"/>
      </w:pPr>
      <w:bookmarkStart w:id="145" w:name="_Toc71899981"/>
      <w:r>
        <w:rPr>
          <w:rFonts w:hint="eastAsia"/>
        </w:rPr>
        <w:t>3.1 安装</w:t>
      </w:r>
      <w:r>
        <w:t>多路径软件</w:t>
      </w:r>
      <w:r>
        <w:rPr>
          <w:rFonts w:hint="eastAsia"/>
        </w:rPr>
        <w:t>包</w:t>
      </w:r>
      <w:bookmarkEnd w:id="145"/>
    </w:p>
    <w:p>
      <w:pPr>
        <w:tabs>
          <w:tab w:val="left" w:pos="105"/>
          <w:tab w:val="left" w:pos="210"/>
          <w:tab w:val="left" w:pos="315"/>
          <w:tab w:val="left" w:pos="420"/>
          <w:tab w:val="left" w:pos="525"/>
          <w:tab w:val="left" w:pos="630"/>
          <w:tab w:val="left" w:pos="735"/>
          <w:tab w:val="left" w:pos="840"/>
          <w:tab w:val="left" w:pos="945"/>
          <w:tab w:val="left" w:pos="1050"/>
          <w:tab w:val="left" w:pos="1155"/>
          <w:tab w:val="left" w:pos="1260"/>
          <w:tab w:val="left" w:pos="1365"/>
          <w:tab w:val="left" w:pos="1470"/>
          <w:tab w:val="left" w:pos="1575"/>
          <w:tab w:val="left" w:pos="1680"/>
          <w:tab w:val="left" w:pos="1785"/>
          <w:tab w:val="left" w:pos="1890"/>
          <w:tab w:val="left" w:pos="1995"/>
          <w:tab w:val="left" w:pos="2100"/>
          <w:tab w:val="left" w:pos="2205"/>
          <w:tab w:val="left" w:pos="2310"/>
          <w:tab w:val="left" w:pos="2415"/>
          <w:tab w:val="left" w:pos="2520"/>
          <w:tab w:val="left" w:pos="2625"/>
          <w:tab w:val="left" w:pos="2730"/>
          <w:tab w:val="left" w:pos="2835"/>
          <w:tab w:val="left" w:pos="2940"/>
          <w:tab w:val="left" w:pos="3045"/>
          <w:tab w:val="left" w:pos="3150"/>
          <w:tab w:val="left" w:pos="3255"/>
          <w:tab w:val="left" w:pos="3360"/>
        </w:tabs>
        <w:autoSpaceDE w:val="0"/>
        <w:autoSpaceDN w:val="0"/>
        <w:adjustRightInd w:val="0"/>
      </w:pPr>
      <w:r>
        <w:rPr>
          <w:rFonts w:hint="eastAsia"/>
        </w:rPr>
        <w:t>安装</w:t>
      </w:r>
      <w:r>
        <w:t>以上rpm包</w:t>
      </w:r>
    </w:p>
    <w:p>
      <w:pPr>
        <w:pStyle w:val="68"/>
        <w:rPr>
          <w:rFonts w:hint="eastAsia"/>
        </w:rPr>
      </w:pPr>
      <w:r>
        <w:rPr>
          <w:rFonts w:hint="eastAsia"/>
        </w:rPr>
        <w:t>yum install -y device-mapper-*</w:t>
      </w:r>
    </w:p>
    <w:p>
      <w:pPr>
        <w:pStyle w:val="68"/>
        <w:rPr>
          <w:rFonts w:hint="eastAsia"/>
        </w:rPr>
      </w:pPr>
      <w:r>
        <w:rPr>
          <w:rFonts w:hint="eastAsia"/>
        </w:rPr>
        <w:t>yum install -y device-mapper-multipath-*</w:t>
      </w:r>
    </w:p>
    <w:p>
      <w:pPr>
        <w:pStyle w:val="68"/>
      </w:pPr>
      <w:r>
        <w:rPr>
          <w:rFonts w:hint="eastAsia"/>
        </w:rPr>
        <w:t>yum install -y device-mapper-1</w:t>
      </w:r>
    </w:p>
    <w:p>
      <w:pPr>
        <w:tabs>
          <w:tab w:val="left" w:pos="105"/>
          <w:tab w:val="left" w:pos="210"/>
          <w:tab w:val="left" w:pos="315"/>
          <w:tab w:val="left" w:pos="420"/>
          <w:tab w:val="left" w:pos="525"/>
          <w:tab w:val="left" w:pos="630"/>
          <w:tab w:val="left" w:pos="735"/>
          <w:tab w:val="left" w:pos="840"/>
          <w:tab w:val="left" w:pos="945"/>
          <w:tab w:val="left" w:pos="1050"/>
          <w:tab w:val="left" w:pos="1155"/>
          <w:tab w:val="left" w:pos="1260"/>
          <w:tab w:val="left" w:pos="1365"/>
          <w:tab w:val="left" w:pos="1470"/>
          <w:tab w:val="left" w:pos="1575"/>
          <w:tab w:val="left" w:pos="1680"/>
          <w:tab w:val="left" w:pos="1785"/>
          <w:tab w:val="left" w:pos="1890"/>
          <w:tab w:val="left" w:pos="1995"/>
          <w:tab w:val="left" w:pos="2100"/>
          <w:tab w:val="left" w:pos="2205"/>
          <w:tab w:val="left" w:pos="2310"/>
          <w:tab w:val="left" w:pos="2415"/>
          <w:tab w:val="left" w:pos="2520"/>
          <w:tab w:val="left" w:pos="2625"/>
          <w:tab w:val="left" w:pos="2730"/>
          <w:tab w:val="left" w:pos="2835"/>
          <w:tab w:val="left" w:pos="2940"/>
          <w:tab w:val="left" w:pos="3045"/>
          <w:tab w:val="left" w:pos="3150"/>
          <w:tab w:val="left" w:pos="3255"/>
          <w:tab w:val="left" w:pos="3360"/>
        </w:tabs>
        <w:autoSpaceDE w:val="0"/>
        <w:autoSpaceDN w:val="0"/>
        <w:adjustRightInd w:val="0"/>
      </w:pPr>
      <w:r>
        <w:t xml:space="preserve"> </w:t>
      </w:r>
    </w:p>
    <w:p>
      <w:pPr>
        <w:pStyle w:val="3"/>
        <w:spacing w:before="163" w:after="163"/>
      </w:pPr>
      <w:bookmarkStart w:id="146" w:name="_Toc71899982"/>
      <w:r>
        <w:rPr>
          <w:rFonts w:hint="eastAsia"/>
        </w:rPr>
        <w:t>3.2 启动多路径</w:t>
      </w:r>
      <w:r>
        <w:t>及配置多路径</w:t>
      </w:r>
      <w:bookmarkEnd w:id="146"/>
      <w:r>
        <w:t xml:space="preserve">     </w:t>
      </w:r>
      <w:r>
        <w:rPr>
          <w:rFonts w:hint="eastAsia"/>
        </w:rPr>
        <w:t xml:space="preserve">                            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启动多路径，通过</w:t>
      </w:r>
      <w:r>
        <w:rPr>
          <w:rFonts w:cs="Times New Roman"/>
          <w:szCs w:val="21"/>
        </w:rPr>
        <w:t>mpathconf</w:t>
      </w:r>
      <w:r>
        <w:rPr>
          <w:rFonts w:hint="eastAsia" w:cs="Times New Roman"/>
          <w:szCs w:val="21"/>
        </w:rPr>
        <w:t>命令创建默认模板。创建默认配置，启动和激活</w:t>
      </w:r>
      <w:r>
        <w:rPr>
          <w:rFonts w:cs="Times New Roman"/>
          <w:szCs w:val="21"/>
        </w:rPr>
        <w:t>multipathd</w:t>
      </w:r>
      <w:r>
        <w:rPr>
          <w:rFonts w:hint="eastAsia" w:cs="Times New Roman"/>
          <w:szCs w:val="21"/>
        </w:rPr>
        <w:t>进程，可以使用以下命令：</w:t>
      </w:r>
    </w:p>
    <w:p>
      <w:pPr>
        <w:pStyle w:val="68"/>
      </w:pPr>
      <w:r>
        <w:t>mpathconf --enable --with_multipathd y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使用自带模板编辑多路径设备权限</w:t>
      </w:r>
    </w:p>
    <w:p>
      <w:pPr>
        <w:pStyle w:val="68"/>
      </w:pPr>
      <w:r>
        <w:t>cp /usr/share/doc/</w:t>
      </w:r>
      <w:r>
        <w:rPr>
          <w:b/>
          <w:color w:val="FF0000"/>
        </w:rPr>
        <w:t>device-mapper-1.02.1</w:t>
      </w:r>
      <w:r>
        <w:rPr>
          <w:rFonts w:hint="eastAsia"/>
          <w:b/>
          <w:color w:val="FF0000"/>
        </w:rPr>
        <w:t>17</w:t>
      </w:r>
      <w:r>
        <w:t>/12-dm-permissions.rules /etc/udev/rules.d/</w:t>
      </w:r>
    </w:p>
    <w:p>
      <w:pPr>
        <w:pStyle w:val="68"/>
      </w:pPr>
      <w:r>
        <w:t>vi /etc/udev/rules.d/12-dm-permissions.rules</w:t>
      </w:r>
    </w:p>
    <w:p>
      <w:pPr>
        <w:pStyle w:val="68"/>
      </w:pPr>
      <w:r>
        <w:t>ENV{DM_NAME}=="mpath?", OWNER:="grid", GROUP:="oinstall", MODE:="660"</w:t>
      </w:r>
    </w:p>
    <w:p>
      <w:pPr>
        <w:pStyle w:val="68"/>
      </w:pPr>
      <w:r>
        <w:t>ENV{DM_NAME}=="mpathe", OWNER:="grid", GROUP:="oinstall", MODE:="660"</w:t>
      </w:r>
    </w:p>
    <w:p>
      <w:pPr>
        <w:pStyle w:val="68"/>
      </w:pPr>
      <w:r>
        <w:t>ENV{DM_NAME}=="mpathd", OWNER:="grid", GROUP:="oinstall", MODE:="660"</w:t>
      </w:r>
    </w:p>
    <w:p>
      <w:pPr>
        <w:pStyle w:val="68"/>
      </w:pPr>
      <w:r>
        <w:t>ENV{DM_NAME}=="mpathc", OWNER:="grid", GROUP:="oinstall", MODE:="660"</w:t>
      </w:r>
    </w:p>
    <w:p>
      <w:pPr>
        <w:pStyle w:val="68"/>
      </w:pPr>
      <w:r>
        <w:t>ENV{DM_NAME}=="mpathb", OWNER:="grid", GROUP:="oinstall", MODE:="660"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二节点也执行同样</w:t>
      </w:r>
      <w:r>
        <w:rPr>
          <w:rFonts w:hint="eastAsia" w:cs="Times New Roman"/>
          <w:szCs w:val="21"/>
        </w:rPr>
        <w:t>的操作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配置完成</w:t>
      </w:r>
      <w:r>
        <w:rPr>
          <w:rFonts w:cs="Times New Roman"/>
          <w:szCs w:val="21"/>
        </w:rPr>
        <w:t>后建议重新</w:t>
      </w:r>
      <w:r>
        <w:rPr>
          <w:rFonts w:hint="eastAsia" w:cs="Times New Roman"/>
          <w:szCs w:val="21"/>
        </w:rPr>
        <w:t>启动</w:t>
      </w:r>
      <w:r>
        <w:rPr>
          <w:rFonts w:cs="Times New Roman"/>
          <w:szCs w:val="21"/>
        </w:rPr>
        <w:t>多路径软件：</w:t>
      </w:r>
    </w:p>
    <w:p>
      <w:pPr>
        <w:pStyle w:val="68"/>
      </w:pPr>
      <w:r>
        <w:t>/etc/init.d/multipathd restart</w:t>
      </w:r>
    </w:p>
    <w:p>
      <w:pPr>
        <w:pStyle w:val="68"/>
        <w:rPr>
          <w:rFonts w:hint="eastAsia" w:eastAsia="楷体"/>
          <w:lang w:val="en-US" w:eastAsia="zh-Hans"/>
        </w:rPr>
      </w:pPr>
      <w:r>
        <w:rPr>
          <w:rFonts w:hint="eastAsia"/>
          <w:lang w:val="en-US" w:eastAsia="zh-Hans"/>
        </w:rPr>
        <w:t>或</w:t>
      </w:r>
    </w:p>
    <w:p>
      <w:pPr>
        <w:pStyle w:val="68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ystemctl</w:t>
      </w:r>
      <w:r>
        <w:rPr>
          <w:rFonts w:hint="default"/>
          <w:lang w:eastAsia="zh-Hans"/>
        </w:rPr>
        <w:t xml:space="preserve"> start multipathd</w:t>
      </w:r>
    </w:p>
    <w:p>
      <w:pPr>
        <w:pStyle w:val="68"/>
        <w:rPr>
          <w:rFonts w:hint="default"/>
          <w:lang w:eastAsia="zh-Hans"/>
        </w:rPr>
      </w:pPr>
      <w:r>
        <w:rPr>
          <w:rFonts w:hint="default"/>
          <w:lang w:eastAsia="zh-Hans"/>
        </w:rPr>
        <w:t>systemctl status multipathd</w:t>
      </w:r>
    </w:p>
    <w:p>
      <w:pPr>
        <w:pStyle w:val="68"/>
        <w:rPr>
          <w:rFonts w:hint="default" w:ascii="Courier New Bold" w:hAnsi="Courier New Bold" w:cs="Courier New Bold"/>
          <w:b/>
          <w:bCs/>
          <w:color w:val="00B050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状态为</w:t>
      </w:r>
      <w:r>
        <w:rPr>
          <w:rFonts w:hint="default" w:ascii="Courier New Bold" w:hAnsi="Courier New Bold" w:cs="Courier New Bold"/>
          <w:b/>
          <w:bCs/>
          <w:color w:val="00B050"/>
          <w:lang w:val="en-US" w:eastAsia="zh-Hans"/>
        </w:rPr>
        <w:t>active</w:t>
      </w:r>
      <w:r>
        <w:rPr>
          <w:rFonts w:hint="default" w:ascii="Courier New Bold" w:hAnsi="Courier New Bold" w:cs="Courier New Bold"/>
          <w:b/>
          <w:bCs/>
          <w:color w:val="00B050"/>
          <w:lang w:eastAsia="zh-Hans"/>
        </w:rPr>
        <w:t>(running)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备注</w:t>
      </w:r>
      <w:r>
        <w:rPr>
          <w:rFonts w:cs="Times New Roman"/>
          <w:szCs w:val="21"/>
        </w:rPr>
        <w:t>：</w:t>
      </w:r>
      <w:r>
        <w:rPr>
          <w:rFonts w:hint="eastAsia" w:cs="Times New Roman"/>
          <w:szCs w:val="21"/>
        </w:rPr>
        <w:t>启动</w:t>
      </w:r>
      <w:r>
        <w:rPr>
          <w:rFonts w:cs="Times New Roman"/>
          <w:szCs w:val="21"/>
        </w:rPr>
        <w:t>完成后会在/etc/</w:t>
      </w:r>
      <w:r>
        <w:rPr>
          <w:rFonts w:hint="eastAsia" w:cs="Times New Roman"/>
          <w:szCs w:val="21"/>
        </w:rPr>
        <w:t>下</w:t>
      </w:r>
      <w:r>
        <w:rPr>
          <w:rFonts w:cs="Times New Roman"/>
          <w:szCs w:val="21"/>
        </w:rPr>
        <w:t xml:space="preserve">生成multipath.conf </w:t>
      </w:r>
      <w:r>
        <w:rPr>
          <w:rFonts w:hint="eastAsia" w:cs="Times New Roman"/>
          <w:szCs w:val="21"/>
        </w:rPr>
        <w:t>文件</w:t>
      </w:r>
      <w:r>
        <w:rPr>
          <w:rFonts w:cs="Times New Roman"/>
          <w:szCs w:val="21"/>
        </w:rPr>
        <w:t>以及在/etc/multipath</w:t>
      </w:r>
      <w:r>
        <w:rPr>
          <w:rFonts w:hint="eastAsia" w:cs="Times New Roman"/>
          <w:szCs w:val="21"/>
        </w:rPr>
        <w:t>下</w:t>
      </w:r>
      <w:r>
        <w:rPr>
          <w:rFonts w:cs="Times New Roman"/>
          <w:szCs w:val="21"/>
        </w:rPr>
        <w:t xml:space="preserve">生成bindings </w:t>
      </w:r>
      <w:r>
        <w:rPr>
          <w:rFonts w:hint="eastAsia" w:cs="Times New Roman"/>
          <w:szCs w:val="21"/>
        </w:rPr>
        <w:t>及</w:t>
      </w:r>
      <w:r>
        <w:rPr>
          <w:rFonts w:cs="Times New Roman"/>
          <w:szCs w:val="21"/>
        </w:rPr>
        <w:t>wwid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其中wwid</w:t>
      </w:r>
      <w:r>
        <w:rPr>
          <w:rFonts w:hint="eastAsia" w:cs="Times New Roman"/>
          <w:szCs w:val="21"/>
        </w:rPr>
        <w:t>记录</w:t>
      </w:r>
      <w:r>
        <w:rPr>
          <w:rFonts w:cs="Times New Roman"/>
          <w:szCs w:val="21"/>
        </w:rPr>
        <w:t>了系统中所有挂载盘的盘</w:t>
      </w:r>
      <w:r>
        <w:rPr>
          <w:rFonts w:hint="eastAsia" w:cs="Times New Roman"/>
          <w:szCs w:val="21"/>
        </w:rPr>
        <w:t>唯一</w:t>
      </w:r>
      <w:r>
        <w:rPr>
          <w:rFonts w:cs="Times New Roman"/>
          <w:szCs w:val="21"/>
        </w:rPr>
        <w:t>ID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Bindings</w:t>
      </w:r>
      <w:r>
        <w:rPr>
          <w:rFonts w:hint="eastAsia" w:cs="Times New Roman"/>
          <w:szCs w:val="21"/>
        </w:rPr>
        <w:t>记录</w:t>
      </w:r>
      <w:r>
        <w:rPr>
          <w:rFonts w:cs="Times New Roman"/>
          <w:szCs w:val="21"/>
        </w:rPr>
        <w:t>了ID</w:t>
      </w:r>
      <w:r>
        <w:rPr>
          <w:rFonts w:hint="eastAsia" w:cs="Times New Roman"/>
          <w:szCs w:val="21"/>
        </w:rPr>
        <w:t>对应</w:t>
      </w:r>
      <w:r>
        <w:rPr>
          <w:rFonts w:cs="Times New Roman"/>
          <w:szCs w:val="21"/>
        </w:rPr>
        <w:t>的</w:t>
      </w:r>
      <w:r>
        <w:rPr>
          <w:rFonts w:hint="eastAsia" w:cs="Times New Roman"/>
          <w:szCs w:val="21"/>
        </w:rPr>
        <w:t>映射</w:t>
      </w:r>
      <w:r>
        <w:rPr>
          <w:rFonts w:cs="Times New Roman"/>
          <w:szCs w:val="21"/>
        </w:rPr>
        <w:t>盘</w:t>
      </w:r>
      <w:r>
        <w:rPr>
          <w:rFonts w:hint="eastAsia" w:cs="Times New Roman"/>
          <w:szCs w:val="21"/>
        </w:rPr>
        <w:t>，一般</w:t>
      </w:r>
      <w:r>
        <w:rPr>
          <w:rFonts w:cs="Times New Roman"/>
          <w:szCs w:val="21"/>
        </w:rPr>
        <w:t>绑定完后会在/dev/mapper</w:t>
      </w:r>
      <w:r>
        <w:rPr>
          <w:rFonts w:hint="eastAsia" w:cs="Times New Roman"/>
          <w:szCs w:val="21"/>
        </w:rPr>
        <w:t>下产生类似</w:t>
      </w:r>
      <w:r>
        <w:rPr>
          <w:rFonts w:cs="Times New Roman"/>
          <w:szCs w:val="21"/>
        </w:rPr>
        <w:t>于mpathx等文件</w:t>
      </w:r>
    </w:p>
    <w:p/>
    <w:p>
      <w:pPr>
        <w:pStyle w:val="79"/>
        <w:rPr>
          <w:rFonts w:ascii="黑体" w:hAnsi="黑体" w:eastAsia="黑体"/>
        </w:rPr>
      </w:pPr>
      <w:r>
        <w:rPr>
          <w:rFonts w:hint="eastAsia" w:ascii="黑体" w:hAnsi="黑体" w:eastAsia="黑体"/>
          <w:sz w:val="24"/>
        </w:rPr>
        <w:t xml:space="preserve">注意 </w:t>
      </w:r>
      <w:r>
        <w:rPr>
          <w:shd w:val="clear" w:color="auto" w:fill="FCFBFA"/>
        </w:rPr>
        <w:t xml:space="preserve">RAC安装需要确保双节点所有的盘符名字一致，可以检查/etc/multipath/bindings </w:t>
      </w:r>
      <w:r>
        <w:rPr>
          <w:rFonts w:hint="eastAsia"/>
          <w:shd w:val="clear" w:color="auto" w:fill="FCFBFA"/>
        </w:rPr>
        <w:t>文件</w:t>
      </w:r>
      <w:r>
        <w:rPr>
          <w:shd w:val="clear" w:color="auto" w:fill="FCFBFA"/>
        </w:rPr>
        <w:t>，将一节点中除</w:t>
      </w:r>
      <w:r>
        <w:rPr>
          <w:rFonts w:hint="eastAsia"/>
          <w:shd w:val="clear" w:color="auto" w:fill="FCFBFA"/>
        </w:rPr>
        <w:t>本地</w:t>
      </w:r>
      <w:r>
        <w:rPr>
          <w:shd w:val="clear" w:color="auto" w:fill="FCFBFA"/>
        </w:rPr>
        <w:t>盘以外的所有</w:t>
      </w:r>
      <w:r>
        <w:rPr>
          <w:rFonts w:hint="eastAsia"/>
          <w:shd w:val="clear" w:color="auto" w:fill="FCFBFA"/>
        </w:rPr>
        <w:t>记录</w:t>
      </w:r>
      <w:r>
        <w:rPr>
          <w:shd w:val="clear" w:color="auto" w:fill="FCFBFA"/>
        </w:rPr>
        <w:t>覆盖二节点文件中</w:t>
      </w:r>
      <w:r>
        <w:rPr>
          <w:rFonts w:hint="eastAsia"/>
          <w:shd w:val="clear" w:color="auto" w:fill="FCFBFA"/>
        </w:rPr>
        <w:t>的</w:t>
      </w:r>
      <w:r>
        <w:rPr>
          <w:shd w:val="clear" w:color="auto" w:fill="FCFBFA"/>
        </w:rPr>
        <w:t>记录（</w:t>
      </w:r>
      <w:r>
        <w:rPr>
          <w:rFonts w:hint="eastAsia"/>
          <w:shd w:val="clear" w:color="auto" w:fill="FCFBFA"/>
        </w:rPr>
        <w:t>注意</w:t>
      </w:r>
      <w:r>
        <w:rPr>
          <w:shd w:val="clear" w:color="auto" w:fill="FCFBFA"/>
        </w:rPr>
        <w:t>不要</w:t>
      </w:r>
      <w:r>
        <w:rPr>
          <w:rFonts w:hint="eastAsia"/>
          <w:shd w:val="clear" w:color="auto" w:fill="FCFBFA"/>
        </w:rPr>
        <w:t>将</w:t>
      </w:r>
      <w:r>
        <w:rPr>
          <w:shd w:val="clear" w:color="auto" w:fill="FCFBFA"/>
        </w:rPr>
        <w:t>本地硬盘覆盖）</w:t>
      </w:r>
    </w:p>
    <w:p>
      <w:pPr>
        <w:rPr>
          <w:b/>
          <w:color w:val="FF0000"/>
        </w:rPr>
      </w:pPr>
    </w:p>
    <w:p>
      <w:pPr>
        <w:pStyle w:val="3"/>
        <w:spacing w:before="163" w:after="163"/>
      </w:pPr>
      <w:bookmarkStart w:id="147" w:name="_Toc71899983"/>
      <w:r>
        <w:rPr>
          <w:rFonts w:hint="eastAsia"/>
          <w:lang w:val="en"/>
        </w:rPr>
        <w:t xml:space="preserve">3.3 </w:t>
      </w:r>
      <w:r>
        <w:rPr>
          <w:rFonts w:hint="eastAsia"/>
        </w:rPr>
        <w:t>多路径</w:t>
      </w:r>
      <w:r>
        <w:t>基本维护命令</w:t>
      </w:r>
      <w:bookmarkEnd w:id="147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1.</w:t>
      </w:r>
      <w:r>
        <w:rPr>
          <w:rFonts w:hint="eastAsia" w:cs="Times New Roman"/>
          <w:szCs w:val="21"/>
        </w:rPr>
        <w:t>启停</w:t>
      </w:r>
      <w:r>
        <w:rPr>
          <w:rFonts w:cs="Times New Roman"/>
          <w:szCs w:val="21"/>
        </w:rPr>
        <w:t>多路径：</w:t>
      </w:r>
    </w:p>
    <w:p>
      <w:pPr>
        <w:pStyle w:val="68"/>
      </w:pPr>
      <w:r>
        <w:t>/etc/init.d/multipathd stop/start/reatart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2.</w:t>
      </w:r>
      <w:r>
        <w:rPr>
          <w:rFonts w:hint="eastAsia" w:cs="Times New Roman"/>
          <w:szCs w:val="21"/>
        </w:rPr>
        <w:t>查看</w:t>
      </w:r>
      <w:r>
        <w:rPr>
          <w:rFonts w:cs="Times New Roman"/>
          <w:szCs w:val="21"/>
        </w:rPr>
        <w:t>当前多路径</w:t>
      </w:r>
      <w:r>
        <w:rPr>
          <w:rFonts w:hint="eastAsia" w:cs="Times New Roman"/>
          <w:szCs w:val="21"/>
        </w:rPr>
        <w:t>链路</w:t>
      </w:r>
      <w:r>
        <w:rPr>
          <w:rFonts w:cs="Times New Roman"/>
          <w:szCs w:val="21"/>
        </w:rPr>
        <w:t>状态</w:t>
      </w:r>
      <w:r>
        <w:rPr>
          <w:rFonts w:hint="eastAsia" w:cs="Times New Roman"/>
          <w:szCs w:val="21"/>
        </w:rPr>
        <w:t>及</w:t>
      </w:r>
      <w:r>
        <w:rPr>
          <w:rFonts w:cs="Times New Roman"/>
          <w:szCs w:val="21"/>
        </w:rPr>
        <w:t>盘情况：</w:t>
      </w:r>
    </w:p>
    <w:p>
      <w:pPr>
        <w:pStyle w:val="68"/>
      </w:pPr>
      <w:r>
        <w:t>multipath –ll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3.</w:t>
      </w:r>
      <w:r>
        <w:rPr>
          <w:rFonts w:hint="eastAsia" w:cs="Times New Roman"/>
          <w:szCs w:val="21"/>
        </w:rPr>
        <w:t>删除</w:t>
      </w:r>
      <w:r>
        <w:rPr>
          <w:rFonts w:cs="Times New Roman"/>
          <w:szCs w:val="21"/>
        </w:rPr>
        <w:t>多路径设备:</w:t>
      </w:r>
    </w:p>
    <w:p>
      <w:pPr>
        <w:pStyle w:val="68"/>
      </w:pPr>
      <w:r>
        <w:t>multipath –F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4.</w:t>
      </w:r>
      <w:r>
        <w:rPr>
          <w:rFonts w:hint="eastAsia" w:cs="Times New Roman"/>
          <w:szCs w:val="21"/>
        </w:rPr>
        <w:t>重新</w:t>
      </w:r>
      <w:r>
        <w:rPr>
          <w:rFonts w:cs="Times New Roman"/>
          <w:szCs w:val="21"/>
        </w:rPr>
        <w:t>扫描设备：</w:t>
      </w:r>
    </w:p>
    <w:p>
      <w:pPr>
        <w:pStyle w:val="68"/>
      </w:pPr>
      <w:r>
        <w:t>m</w:t>
      </w:r>
      <w:r>
        <w:rPr>
          <w:rFonts w:hint="eastAsia"/>
        </w:rPr>
        <w:t>ultipath</w:t>
      </w:r>
      <w:r>
        <w:t xml:space="preserve"> –v3</w:t>
      </w:r>
    </w:p>
    <w:p/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5. </w:t>
      </w:r>
      <w:r>
        <w:rPr>
          <w:rFonts w:hint="eastAsia" w:cs="Times New Roman"/>
          <w:szCs w:val="21"/>
        </w:rPr>
        <w:t>当在</w:t>
      </w:r>
      <w:r>
        <w:rPr>
          <w:rFonts w:cs="Times New Roman"/>
          <w:szCs w:val="21"/>
        </w:rPr>
        <w:t xml:space="preserve"> DM-Multipath</w:t>
      </w:r>
      <w:r>
        <w:rPr>
          <w:rFonts w:hint="eastAsia" w:cs="Times New Roman"/>
          <w:szCs w:val="21"/>
        </w:rPr>
        <w:t>中添加新设备时，这些新设备会位于</w:t>
      </w:r>
      <w:r>
        <w:rPr>
          <w:rFonts w:cs="Times New Roman"/>
          <w:szCs w:val="21"/>
        </w:rPr>
        <w:t xml:space="preserve"> /dev</w:t>
      </w:r>
      <w:r>
        <w:rPr>
          <w:rFonts w:hint="eastAsia" w:cs="Times New Roman"/>
          <w:szCs w:val="21"/>
        </w:rPr>
        <w:t>目录的两个不同位置：</w:t>
      </w:r>
    </w:p>
    <w:p>
      <w:pPr>
        <w:pStyle w:val="68"/>
      </w:pPr>
      <w:r>
        <w:t>/dev/mapper/mpathn</w:t>
      </w:r>
    </w:p>
    <w:p>
      <w:pPr>
        <w:pStyle w:val="68"/>
      </w:pPr>
      <w:r>
        <w:t>/dev/dm-n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/dev/mapper</w:t>
      </w:r>
      <w:r>
        <w:rPr>
          <w:rFonts w:hint="eastAsia" w:cs="Times New Roman"/>
          <w:szCs w:val="21"/>
        </w:rPr>
        <w:t>中的设备是在引导过程中生成的。可使用这些设备访问多路径设备，例如在生成逻辑卷时</w:t>
      </w:r>
    </w:p>
    <w:p>
      <w:pPr>
        <w:ind w:firstLine="420" w:firstLineChars="200"/>
        <w:rPr>
          <w:rFonts w:cs="Times New Roman"/>
          <w:color w:val="FF0000"/>
          <w:szCs w:val="21"/>
        </w:rPr>
      </w:pPr>
      <w:r>
        <w:rPr>
          <w:rFonts w:hint="eastAsia" w:cs="Times New Roman"/>
          <w:color w:val="FF0000"/>
          <w:szCs w:val="21"/>
        </w:rPr>
        <w:t>所有</w:t>
      </w:r>
      <w:r>
        <w:rPr>
          <w:rFonts w:cs="Times New Roman"/>
          <w:color w:val="FF0000"/>
          <w:szCs w:val="21"/>
        </w:rPr>
        <w:t xml:space="preserve"> /dev/dm-n</w:t>
      </w:r>
      <w:r>
        <w:rPr>
          <w:rFonts w:hint="eastAsia" w:cs="Times New Roman"/>
          <w:color w:val="FF0000"/>
          <w:szCs w:val="21"/>
        </w:rPr>
        <w:t>格式的设备都只能是作为内部使用，请不要使用它们</w:t>
      </w:r>
    </w:p>
    <w:p/>
    <w:p>
      <w:pPr>
        <w:pStyle w:val="3"/>
        <w:spacing w:before="163" w:after="163"/>
        <w:rPr>
          <w:lang w:val="en"/>
        </w:rPr>
      </w:pPr>
      <w:bookmarkStart w:id="148" w:name="_Toc71899984"/>
      <w:r>
        <w:rPr>
          <w:rFonts w:hint="eastAsia"/>
          <w:lang w:val="en"/>
        </w:rPr>
        <w:t>3</w:t>
      </w:r>
      <w:r>
        <w:rPr>
          <w:lang w:val="en"/>
        </w:rPr>
        <w:t xml:space="preserve">.4 </w:t>
      </w:r>
      <w:r>
        <w:rPr>
          <w:rFonts w:hint="eastAsia"/>
          <w:lang w:val="en"/>
        </w:rPr>
        <w:t>非multipath多路径</w:t>
      </w:r>
      <w:r>
        <w:rPr>
          <w:lang w:val="en"/>
        </w:rPr>
        <w:t>的权限绑定</w:t>
      </w:r>
      <w:bookmarkEnd w:id="148"/>
      <w:r>
        <w:t>（</w:t>
      </w:r>
      <w:r>
        <w:rPr>
          <w:rFonts w:hint="eastAsia"/>
          <w:lang w:val="en-US" w:eastAsia="zh-Hans"/>
        </w:rPr>
        <w:t>与multipath二选一</w:t>
      </w:r>
      <w:r>
        <w:t>）</w:t>
      </w:r>
    </w:p>
    <w:p>
      <w:r>
        <w:rPr>
          <w:rFonts w:hint="eastAsia"/>
        </w:rPr>
        <w:t>1</w:t>
      </w:r>
      <w:r>
        <w:t>.</w:t>
      </w:r>
      <w:r>
        <w:rPr>
          <w:rFonts w:hint="eastAsia"/>
        </w:rPr>
        <w:t>绑定磁盘</w:t>
      </w:r>
    </w:p>
    <w:p>
      <w:pPr>
        <w:pStyle w:val="68"/>
      </w:pPr>
      <w:r>
        <w:t>for i in d;</w:t>
      </w:r>
    </w:p>
    <w:p>
      <w:pPr>
        <w:pStyle w:val="68"/>
      </w:pPr>
      <w:r>
        <w:t>do</w:t>
      </w:r>
    </w:p>
    <w:p>
      <w:pPr>
        <w:pStyle w:val="68"/>
      </w:pPr>
      <w:r>
        <w:t>echo "KERNEL==\"sd*[!0-9]\", ENV{DEVTYPE}==\"disk\", SUBSYSTEM==\"block\", PROGRAM==\"/usr/lib/udev/scsi_id -g -u -d \$devnode\", RESULT==\"`/usr/lib/udev/scsi_id -g -u -d /dev/sd$i`\", SYMLINK+=\"asm-disk$i\", OWNER=\"grid\", GROUP=\"asmadmin\", MODE=\"0660\"" &gt;&gt; /etc/udev/rules.d/99-oracle-asmdevices.rules</w:t>
      </w:r>
    </w:p>
    <w:p>
      <w:pPr>
        <w:pStyle w:val="68"/>
      </w:pPr>
      <w:r>
        <w:t>done</w:t>
      </w:r>
    </w:p>
    <w:p/>
    <w:p>
      <w:r>
        <w:rPr>
          <w:rFonts w:hint="eastAsia"/>
        </w:rPr>
        <w:t>2</w:t>
      </w:r>
      <w:r>
        <w:t>.</w:t>
      </w:r>
      <w:r>
        <w:rPr>
          <w:rFonts w:hint="eastAsia"/>
        </w:rPr>
        <w:t>启动并校验</w:t>
      </w:r>
    </w:p>
    <w:p>
      <w:r>
        <w:rPr>
          <w:rFonts w:hint="eastAsia"/>
        </w:rPr>
        <w:t>方法1</w:t>
      </w:r>
    </w:p>
    <w:p>
      <w:pPr>
        <w:pStyle w:val="68"/>
      </w:pPr>
      <w:r>
        <w:t xml:space="preserve">udevadm control --reload-rules      </w:t>
      </w:r>
      <w:r>
        <w:rPr>
          <w:rFonts w:hint="eastAsia"/>
        </w:rPr>
        <w:t>重新启动udev服务</w:t>
      </w:r>
    </w:p>
    <w:p/>
    <w:p>
      <w:r>
        <w:rPr>
          <w:rFonts w:hint="eastAsia"/>
        </w:rPr>
        <w:t>方法2</w:t>
      </w:r>
    </w:p>
    <w:p>
      <w:pPr>
        <w:pStyle w:val="68"/>
      </w:pPr>
      <w:r>
        <w:t xml:space="preserve">udevadm trigger                     </w:t>
      </w:r>
      <w:r>
        <w:rPr>
          <w:rFonts w:hint="eastAsia"/>
        </w:rPr>
        <w:t>（不影响业务）</w:t>
      </w:r>
    </w:p>
    <w:p/>
    <w:p>
      <w:pPr>
        <w:pStyle w:val="2"/>
        <w:spacing w:before="163" w:after="163"/>
        <w:rPr>
          <w:b/>
          <w:lang w:val="en"/>
        </w:rPr>
      </w:pPr>
      <w:bookmarkStart w:id="149" w:name="_Toc71899985"/>
      <w:r>
        <w:rPr>
          <w:rFonts w:hint="eastAsia"/>
          <w:b/>
          <w:lang w:val="en"/>
        </w:rPr>
        <w:t>第四部分</w:t>
      </w:r>
      <w:r>
        <w:rPr>
          <w:b/>
          <w:lang w:val="en"/>
        </w:rPr>
        <w:t xml:space="preserve"> </w:t>
      </w:r>
      <w:r>
        <w:rPr>
          <w:rFonts w:hint="eastAsia"/>
          <w:b/>
          <w:lang w:val="en"/>
        </w:rPr>
        <w:t>介质安装前准备</w:t>
      </w:r>
      <w:bookmarkEnd w:id="149"/>
      <w:r>
        <w:rPr>
          <w:b/>
          <w:lang w:val="en"/>
        </w:rPr>
        <w:t xml:space="preserve"> 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上传介质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LINUX.X64_193000_grid_home.zip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LINUX.X64_193000_db_home.zip</w:t>
      </w:r>
    </w:p>
    <w:p>
      <w:pPr>
        <w:pStyle w:val="68"/>
      </w:pPr>
      <w:r>
        <w:rPr>
          <w:rFonts w:hint="eastAsia"/>
        </w:rPr>
        <w:t>将gi介质设置好属组，设好权限</w:t>
      </w:r>
    </w:p>
    <w:p>
      <w:pPr>
        <w:pStyle w:val="68"/>
      </w:pPr>
      <w:r>
        <w:t>chown grid:oinstall LINUX.X64_193000_grid_home.zip</w:t>
      </w:r>
    </w:p>
    <w:p>
      <w:pPr>
        <w:pStyle w:val="68"/>
      </w:pPr>
      <w:r>
        <w:t>chmod 775 LINUX.X64_193000_grid_home.zip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将db介质设置好属组，设好权限</w:t>
      </w:r>
    </w:p>
    <w:p>
      <w:pPr>
        <w:pStyle w:val="68"/>
      </w:pPr>
      <w:r>
        <w:t>chown oracle:oinstall LINUX.X64_193000_db_home.zip</w:t>
      </w:r>
    </w:p>
    <w:p>
      <w:pPr>
        <w:pStyle w:val="68"/>
      </w:pPr>
      <w:r>
        <w:t>chmod 775 LINUX.X64_193000_db_home.zip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用grid用户解压介质</w:t>
      </w:r>
    </w:p>
    <w:p>
      <w:pPr>
        <w:pStyle w:val="68"/>
      </w:pPr>
      <w:r>
        <w:rPr>
          <w:rFonts w:hint="eastAsia"/>
        </w:rPr>
        <w:t>unzip</w:t>
      </w:r>
      <w:r>
        <w:t xml:space="preserve"> LINUX.X64_193000_grid_home.zip </w:t>
      </w:r>
      <w:r>
        <w:rPr>
          <w:rFonts w:hint="eastAsia"/>
        </w:rPr>
        <w:t>-d</w:t>
      </w:r>
      <w:r>
        <w:t xml:space="preserve"> $ORACLE_HOME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用oracle用户解压介质</w:t>
      </w:r>
    </w:p>
    <w:p>
      <w:pPr>
        <w:pStyle w:val="68"/>
      </w:pPr>
      <w:r>
        <w:t>unzip LINUX.X64_193000_db_home.zip -d $ORACLE_HOME</w:t>
      </w:r>
    </w:p>
    <w:p/>
    <w:p>
      <w:pPr>
        <w:pStyle w:val="2"/>
        <w:spacing w:before="163" w:after="163"/>
        <w:rPr>
          <w:b/>
          <w:lang w:val="en"/>
        </w:rPr>
      </w:pPr>
      <w:bookmarkStart w:id="150" w:name="_Toc71899986"/>
      <w:r>
        <w:rPr>
          <w:rFonts w:hint="eastAsia"/>
          <w:b/>
          <w:lang w:val="en"/>
        </w:rPr>
        <w:t xml:space="preserve">第五部分 </w:t>
      </w:r>
      <w:r>
        <w:rPr>
          <w:b/>
          <w:lang w:val="en"/>
        </w:rPr>
        <w:t>19</w:t>
      </w:r>
      <w:r>
        <w:rPr>
          <w:rFonts w:hint="eastAsia"/>
          <w:b/>
          <w:lang w:val="en"/>
        </w:rPr>
        <w:t>c安装G</w:t>
      </w:r>
      <w:r>
        <w:rPr>
          <w:b/>
          <w:lang w:val="en"/>
        </w:rPr>
        <w:t>I</w:t>
      </w:r>
      <w:bookmarkEnd w:id="150"/>
    </w:p>
    <w:p>
      <w:pPr>
        <w:autoSpaceDE w:val="0"/>
        <w:autoSpaceDN w:val="0"/>
        <w:adjustRightInd w:val="0"/>
        <w:rPr>
          <w:b/>
          <w:bCs/>
        </w:rPr>
      </w:pPr>
      <w:r>
        <w:rPr>
          <w:rFonts w:hint="eastAsia"/>
          <w:b/>
          <w:bCs/>
        </w:rPr>
        <w:t>安装之前，重启两台数据库主机</w:t>
      </w:r>
    </w:p>
    <w:p>
      <w:r>
        <w:rPr>
          <w:rFonts w:hint="eastAsia" w:cs="Times New Roman"/>
          <w:szCs w:val="21"/>
        </w:rPr>
        <w:t>要保证两个节点都开着，在一节点上做即可</w:t>
      </w:r>
    </w:p>
    <w:p>
      <w:pPr>
        <w:rPr>
          <w:b/>
          <w:bCs/>
        </w:rPr>
      </w:pPr>
      <w:r>
        <w:rPr>
          <w:b/>
          <w:bCs/>
        </w:rPr>
        <w:t>开始安装集群：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打开</w:t>
      </w:r>
      <w:r>
        <w:rPr>
          <w:rFonts w:cs="Times New Roman"/>
          <w:szCs w:val="21"/>
        </w:rPr>
        <w:t>Xmanager-passive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DISPLAY=xxx.xxx.xxx.xxx:0.0(xxx.xxx.xxx.xxx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操作机器的IP 0.0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Xmanager的端口)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LANG=en_US   (export</w:t>
      </w:r>
      <w:r>
        <w:rPr>
          <w:rFonts w:hint="eastAsia" w:cs="Times New Roman"/>
          <w:szCs w:val="21"/>
        </w:rPr>
        <w:t>语言</w:t>
      </w:r>
      <w:r>
        <w:rPr>
          <w:rFonts w:cs="Times New Roman"/>
          <w:szCs w:val="21"/>
        </w:rPr>
        <w:t>)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在解压</w:t>
      </w:r>
      <w:r>
        <w:rPr>
          <w:rFonts w:cs="Times New Roman"/>
          <w:szCs w:val="21"/>
        </w:rPr>
        <w:t>gi</w:t>
      </w:r>
      <w:r>
        <w:rPr>
          <w:rFonts w:hint="eastAsia" w:cs="Times New Roman"/>
          <w:szCs w:val="21"/>
        </w:rPr>
        <w:t>介质的路径下运行</w:t>
      </w:r>
      <w:r>
        <w:rPr>
          <w:rFonts w:cs="Times New Roman"/>
          <w:szCs w:val="21"/>
        </w:rPr>
        <w:t>gridSetup.sh：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./gridSetup.sh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安装截图如下：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选择为新集群配置</w:t>
      </w:r>
      <w:r>
        <w:rPr>
          <w:rFonts w:cs="Times New Roman"/>
          <w:szCs w:val="21"/>
        </w:rPr>
        <w:t>gi</w:t>
      </w:r>
    </w:p>
    <w:p>
      <w:pPr>
        <w:rPr>
          <w:ins w:id="0" w:author="汪 灵骅" w:date="2020-09-03T17:36:00Z"/>
          <w:rFonts w:hint="eastAsia" w:cs="Times New Roman"/>
          <w:szCs w:val="21"/>
        </w:rPr>
      </w:pPr>
    </w:p>
    <w:p>
      <w:pPr>
        <w:rPr>
          <w:rFonts w:hint="eastAsia" w:cs="Times New Roman"/>
          <w:szCs w:val="21"/>
        </w:rPr>
      </w:pPr>
    </w:p>
    <w:p>
      <w:pPr>
        <w:rPr>
          <w:rFonts w:hint="eastAsia" w:cs="Times New Roman"/>
          <w:szCs w:val="21"/>
        </w:rPr>
      </w:pPr>
      <w:r>
        <w:drawing>
          <wp:inline distT="0" distB="0" distL="114300" distR="114300">
            <wp:extent cx="3964305" cy="3013075"/>
            <wp:effectExtent l="0" t="0" r="2349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4305" cy="301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配置独立集群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67480" cy="3009900"/>
            <wp:effectExtent l="0" t="0" r="20320" b="1270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</w:t>
      </w:r>
      <w:r>
        <w:rPr>
          <w:rFonts w:cs="Times New Roman"/>
          <w:szCs w:val="21"/>
        </w:rPr>
        <w:t>scan name</w:t>
      </w:r>
      <w:r>
        <w:rPr>
          <w:rFonts w:hint="eastAsia" w:cs="Times New Roman"/>
          <w:szCs w:val="21"/>
        </w:rPr>
        <w:t>更换为</w:t>
      </w:r>
      <w:r>
        <w:rPr>
          <w:rFonts w:cs="Times New Roman"/>
          <w:szCs w:val="21"/>
        </w:rPr>
        <w:t>/etc/hosts</w:t>
      </w:r>
      <w:r>
        <w:rPr>
          <w:rFonts w:hint="eastAsia" w:cs="Times New Roman"/>
          <w:szCs w:val="21"/>
        </w:rPr>
        <w:t>中的一样的名字，下一步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62400" cy="3009900"/>
            <wp:effectExtent l="0" t="0" r="0" b="1270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添加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</w:t>
      </w:r>
      <w:r>
        <w:rPr>
          <w:rFonts w:cs="Times New Roman"/>
          <w:szCs w:val="21"/>
        </w:rPr>
        <w:t>hostname</w:t>
      </w:r>
      <w:r>
        <w:rPr>
          <w:rFonts w:hint="eastAsia" w:cs="Times New Roman"/>
          <w:szCs w:val="21"/>
        </w:rPr>
        <w:t>以及</w:t>
      </w:r>
      <w:r>
        <w:rPr>
          <w:rFonts w:cs="Times New Roman"/>
          <w:szCs w:val="21"/>
        </w:rPr>
        <w:t>vip name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62400" cy="3014980"/>
            <wp:effectExtent l="0" t="0" r="0" b="7620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1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</w:t>
      </w:r>
      <w:r>
        <w:rPr>
          <w:rFonts w:cs="Times New Roman"/>
          <w:szCs w:val="21"/>
        </w:rPr>
        <w:t xml:space="preserve">SSH connectivity… </w:t>
      </w:r>
      <w:r>
        <w:rPr>
          <w:rFonts w:hint="eastAsia" w:cs="Times New Roman"/>
          <w:szCs w:val="21"/>
        </w:rPr>
        <w:t>输入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用户密码，选</w:t>
      </w:r>
      <w:r>
        <w:rPr>
          <w:rFonts w:cs="Times New Roman"/>
          <w:szCs w:val="21"/>
        </w:rPr>
        <w:t>test-setup-</w:t>
      </w:r>
      <w:r>
        <w:rPr>
          <w:rFonts w:hint="eastAsia" w:cs="Times New Roman"/>
          <w:szCs w:val="21"/>
        </w:rPr>
        <w:t>下一步（</w:t>
      </w:r>
      <w:r>
        <w:rPr>
          <w:rFonts w:cs="Times New Roman"/>
          <w:szCs w:val="21"/>
        </w:rPr>
        <w:t>test</w:t>
      </w:r>
      <w:r>
        <w:rPr>
          <w:rFonts w:hint="eastAsia" w:cs="Times New Roman"/>
          <w:szCs w:val="21"/>
        </w:rPr>
        <w:t>以下报错可忽略）</w:t>
      </w:r>
    </w:p>
    <w:p>
      <w:r>
        <w:drawing>
          <wp:inline distT="0" distB="0" distL="114300" distR="114300">
            <wp:extent cx="3952875" cy="3005455"/>
            <wp:effectExtent l="0" t="0" r="9525" b="17145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62400" cy="3005455"/>
            <wp:effectExtent l="0" t="0" r="0" b="17145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Hans"/>
        </w:rPr>
        <w:t>报错举例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私网要设置</w:t>
      </w:r>
      <w:r>
        <w:rPr>
          <w:rFonts w:hint="default"/>
          <w:lang w:eastAsia="zh-Hans"/>
        </w:rPr>
        <w:t>ASM &amp; P</w:t>
      </w:r>
      <w:r>
        <w:rPr>
          <w:rFonts w:hint="eastAsia"/>
          <w:lang w:val="en-US" w:eastAsia="zh-Hans"/>
        </w:rPr>
        <w:t>rivate</w:t>
      </w:r>
      <w:r>
        <w:rPr>
          <w:rFonts w:hint="default"/>
          <w:lang w:eastAsia="zh-Hans"/>
        </w:rPr>
        <w:t>)：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3924935" cy="1664335"/>
            <wp:effectExtent l="0" t="0" r="12065" b="12065"/>
            <wp:docPr id="9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将私网</w:t>
      </w:r>
      <w:r>
        <w:rPr>
          <w:rFonts w:cs="Times New Roman"/>
          <w:szCs w:val="21"/>
        </w:rPr>
        <w:t xml:space="preserve"> Use for</w:t>
      </w:r>
      <w:r>
        <w:rPr>
          <w:rFonts w:hint="eastAsia" w:cs="Times New Roman"/>
          <w:szCs w:val="21"/>
        </w:rPr>
        <w:t>设为</w:t>
      </w:r>
      <w:r>
        <w:rPr>
          <w:rFonts w:cs="Times New Roman"/>
          <w:szCs w:val="21"/>
        </w:rPr>
        <w:t>ASM &amp;Private</w:t>
      </w:r>
      <w:r>
        <w:rPr>
          <w:rFonts w:hint="eastAsia" w:cs="Times New Roman"/>
          <w:szCs w:val="21"/>
        </w:rPr>
        <w:t>（若和</w:t>
      </w:r>
      <w:r>
        <w:rPr>
          <w:rFonts w:cs="Times New Roman"/>
          <w:szCs w:val="21"/>
        </w:rPr>
        <w:t>11g</w:t>
      </w:r>
      <w:r>
        <w:rPr>
          <w:rFonts w:hint="eastAsia" w:cs="Times New Roman"/>
          <w:szCs w:val="21"/>
        </w:rPr>
        <w:t>一样选</w:t>
      </w:r>
      <w:r>
        <w:rPr>
          <w:rFonts w:cs="Times New Roman"/>
          <w:szCs w:val="21"/>
        </w:rPr>
        <w:t>private</w:t>
      </w:r>
      <w:r>
        <w:rPr>
          <w:rFonts w:hint="eastAsia" w:cs="Times New Roman"/>
          <w:szCs w:val="21"/>
        </w:rPr>
        <w:t>后续会报错）</w:t>
      </w:r>
    </w:p>
    <w:p>
      <w:pPr>
        <w:ind w:left="420" w:hanging="420" w:hangingChars="200"/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3983990" cy="2980690"/>
            <wp:effectExtent l="0" t="0" r="3810" b="16510"/>
            <wp:docPr id="1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若选择</w:t>
      </w:r>
      <w:r>
        <w:rPr>
          <w:rFonts w:cs="Times New Roman"/>
          <w:szCs w:val="21"/>
        </w:rPr>
        <w:t>private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3893820" cy="3362325"/>
            <wp:effectExtent l="0" t="0" r="17780" b="15875"/>
            <wp:docPr id="1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下一步时会报错</w:t>
      </w:r>
    </w:p>
    <w:p>
      <w:pPr>
        <w:rPr>
          <w:rFonts w:hint="eastAsia"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458460" cy="3910965"/>
            <wp:effectExtent l="0" t="0" r="0" b="0"/>
            <wp:docPr id="12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选择好网络后，选择</w:t>
      </w:r>
      <w:r>
        <w:rPr>
          <w:rFonts w:cs="Times New Roman"/>
          <w:szCs w:val="21"/>
        </w:rPr>
        <w:t>oracle flex asm</w:t>
      </w:r>
      <w:r>
        <w:rPr>
          <w:rFonts w:hint="eastAsia" w:cs="Times New Roman"/>
          <w:szCs w:val="21"/>
        </w:rPr>
        <w:t>存储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57955" cy="3005455"/>
            <wp:effectExtent l="0" t="0" r="4445" b="17145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这个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在</w:t>
      </w:r>
      <w:r>
        <w:rPr>
          <w:rFonts w:cs="Times New Roman"/>
          <w:szCs w:val="21"/>
        </w:rPr>
        <w:t>12c</w:t>
      </w:r>
      <w:r>
        <w:rPr>
          <w:rFonts w:hint="eastAsia" w:cs="Times New Roman"/>
          <w:szCs w:val="21"/>
        </w:rPr>
        <w:t>和</w:t>
      </w:r>
      <w:r>
        <w:rPr>
          <w:rFonts w:cs="Times New Roman"/>
          <w:szCs w:val="21"/>
        </w:rPr>
        <w:t>18c</w:t>
      </w:r>
      <w:r>
        <w:rPr>
          <w:rFonts w:hint="eastAsia" w:cs="Times New Roman"/>
          <w:szCs w:val="21"/>
        </w:rPr>
        <w:t>中是固定选项，在</w:t>
      </w:r>
      <w:r>
        <w:rPr>
          <w:rFonts w:cs="Times New Roman"/>
          <w:szCs w:val="21"/>
        </w:rPr>
        <w:t>19c</w:t>
      </w:r>
      <w:r>
        <w:rPr>
          <w:rFonts w:hint="eastAsia" w:cs="Times New Roman"/>
          <w:szCs w:val="21"/>
        </w:rPr>
        <w:t>中回归可以自己选择是和</w:t>
      </w:r>
      <w:r>
        <w:rPr>
          <w:rFonts w:cs="Times New Roman"/>
          <w:szCs w:val="21"/>
        </w:rPr>
        <w:t>11g</w:t>
      </w:r>
      <w:r>
        <w:rPr>
          <w:rFonts w:hint="eastAsia" w:cs="Times New Roman"/>
          <w:szCs w:val="21"/>
        </w:rPr>
        <w:t>一样还是选择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（默认为不选择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）</w:t>
      </w:r>
      <w:r>
        <w:rPr>
          <w:rFonts w:cs="Times New Roman"/>
          <w:szCs w:val="21"/>
        </w:rPr>
        <w:t xml:space="preserve"> </w:t>
      </w:r>
      <w:r>
        <w:rPr>
          <w:rFonts w:hint="eastAsia" w:cs="Times New Roman"/>
          <w:szCs w:val="21"/>
        </w:rPr>
        <w:t>，如果选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，下一步，是否要单独磁盘放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，选</w:t>
      </w:r>
      <w:r>
        <w:rPr>
          <w:rFonts w:cs="Times New Roman"/>
          <w:szCs w:val="21"/>
        </w:rPr>
        <w:t>yes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57955" cy="3000375"/>
            <wp:effectExtent l="0" t="0" r="4445" b="22225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创建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500370" cy="3376295"/>
            <wp:effectExtent l="0" t="0" r="0" b="0"/>
            <wp:docPr id="15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 w:cs="Times New Roman"/>
          <w:szCs w:val="21"/>
          <w:lang w:val="en-US" w:eastAsia="zh-Hans"/>
        </w:rPr>
      </w:pPr>
      <w:r>
        <w:rPr>
          <w:rFonts w:hint="eastAsia" w:cs="Times New Roman"/>
          <w:szCs w:val="21"/>
          <w:lang w:val="en-US" w:eastAsia="zh-Hans"/>
        </w:rPr>
        <w:t>如果选择创建mgmt那么</w:t>
      </w:r>
      <w:r>
        <w:rPr>
          <w:rFonts w:hint="default" w:cs="Times New Roman"/>
          <w:szCs w:val="21"/>
          <w:lang w:eastAsia="zh-Hans"/>
        </w:rPr>
        <w:t>，</w:t>
      </w:r>
      <w:r>
        <w:rPr>
          <w:rFonts w:hint="eastAsia" w:cs="Times New Roman"/>
          <w:szCs w:val="21"/>
          <w:lang w:val="en-US" w:eastAsia="zh-Hans"/>
        </w:rPr>
        <w:t>如下</w:t>
      </w:r>
      <w:r>
        <w:rPr>
          <w:rFonts w:hint="default" w:cs="Times New Roman"/>
          <w:szCs w:val="21"/>
          <w:lang w:eastAsia="zh-Hans"/>
        </w:rPr>
        <w:t>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创建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盘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338445" cy="4051300"/>
            <wp:effectExtent l="0" t="0" r="0" b="0"/>
            <wp:docPr id="1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回到前面选择是否要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，如果选</w:t>
      </w:r>
      <w:r>
        <w:rPr>
          <w:rFonts w:cs="Times New Roman"/>
          <w:szCs w:val="21"/>
        </w:rPr>
        <w:t>NO</w:t>
      </w:r>
      <w:r>
        <w:rPr>
          <w:rFonts w:hint="eastAsia" w:cs="Times New Roman"/>
          <w:szCs w:val="21"/>
        </w:rPr>
        <w:t>，为以下状态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057140" cy="3833495"/>
            <wp:effectExtent l="0" t="0" r="0" b="0"/>
            <wp:docPr id="17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盘，</w:t>
      </w:r>
      <w:r>
        <w:rPr>
          <w:rFonts w:cs="Times New Roman"/>
          <w:szCs w:val="21"/>
        </w:rPr>
        <w:t>disk group name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盘的名，</w:t>
      </w:r>
      <w:r>
        <w:rPr>
          <w:rFonts w:cs="Times New Roman"/>
          <w:szCs w:val="21"/>
        </w:rPr>
        <w:t>redundancy</w:t>
      </w:r>
      <w:r>
        <w:rPr>
          <w:rFonts w:hint="eastAsia" w:cs="Times New Roman"/>
          <w:szCs w:val="21"/>
        </w:rPr>
        <w:t>的选择按照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盘是否做冗余来区分，盘数</w:t>
      </w:r>
      <w:r>
        <w:rPr>
          <w:rFonts w:cs="Times New Roman"/>
          <w:szCs w:val="21"/>
        </w:rPr>
        <w:t>5,3,1</w:t>
      </w:r>
      <w:r>
        <w:rPr>
          <w:rFonts w:hint="eastAsia" w:cs="Times New Roman"/>
          <w:szCs w:val="21"/>
        </w:rPr>
        <w:t>对应</w:t>
      </w:r>
      <w:r>
        <w:rPr>
          <w:rFonts w:cs="Times New Roman"/>
          <w:szCs w:val="21"/>
        </w:rPr>
        <w:t>redundancy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High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Normal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External</w:t>
      </w:r>
      <w:r>
        <w:rPr>
          <w:rFonts w:hint="eastAsia" w:cs="Times New Roman"/>
          <w:szCs w:val="21"/>
        </w:rPr>
        <w:t>。</w:t>
      </w:r>
      <w:r>
        <w:rPr>
          <w:rFonts w:cs="Times New Roman"/>
          <w:szCs w:val="21"/>
        </w:rPr>
        <w:t>change discovery</w:t>
      </w:r>
      <w:r>
        <w:rPr>
          <w:rFonts w:hint="eastAsia" w:cs="Times New Roman"/>
          <w:szCs w:val="21"/>
        </w:rPr>
        <w:t>用来选择磁盘的位置</w:t>
      </w:r>
      <w:r>
        <w:rPr>
          <w:rFonts w:cs="Times New Roman"/>
          <w:szCs w:val="21"/>
        </w:rPr>
        <w:t>,flex</w:t>
      </w:r>
      <w:r>
        <w:rPr>
          <w:rFonts w:hint="eastAsia" w:cs="Times New Roman"/>
          <w:szCs w:val="21"/>
        </w:rPr>
        <w:t>模式可以自己选择数据文件的冗余模式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500370" cy="3376295"/>
            <wp:effectExtent l="0" t="0" r="0" b="0"/>
            <wp:docPr id="18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下图为选择好的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盘选项设置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486400" cy="4135755"/>
            <wp:effectExtent l="0" t="0" r="0" b="0"/>
            <wp:docPr id="19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设置</w:t>
      </w:r>
      <w:r>
        <w:rPr>
          <w:rFonts w:cs="Times New Roman"/>
          <w:szCs w:val="21"/>
        </w:rPr>
        <w:t>asm</w:t>
      </w:r>
      <w:r>
        <w:rPr>
          <w:rFonts w:hint="eastAsia" w:cs="Times New Roman"/>
          <w:szCs w:val="21"/>
        </w:rPr>
        <w:t>密码，一下报错可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跳过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76265" cy="3122930"/>
            <wp:effectExtent l="0" t="0" r="0" b="0"/>
            <wp:docPr id="2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选择不使用</w:t>
      </w:r>
      <w:r>
        <w:rPr>
          <w:rFonts w:cs="Times New Roman"/>
          <w:szCs w:val="21"/>
        </w:rPr>
        <w:t>IPMI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796030" cy="2876550"/>
            <wp:effectExtent l="0" t="0" r="13970" b="1905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786505" cy="2867025"/>
            <wp:effectExtent l="0" t="0" r="23495" b="317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810000" cy="2886075"/>
            <wp:effectExtent l="0" t="0" r="0" b="9525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800475" cy="2881630"/>
            <wp:effectExtent l="0" t="0" r="9525" b="1397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查看是否为环境变量中设置好的</w:t>
      </w:r>
      <w:r>
        <w:rPr>
          <w:rFonts w:cs="Times New Roman"/>
          <w:szCs w:val="21"/>
        </w:rPr>
        <w:t>gi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oracle base</w:t>
      </w:r>
      <w:r>
        <w:rPr>
          <w:rFonts w:hint="eastAsia" w:cs="Times New Roman"/>
          <w:szCs w:val="21"/>
        </w:rPr>
        <w:t>路径，下一步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796030" cy="2876550"/>
            <wp:effectExtent l="0" t="0" r="13970" b="19050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4114800" cy="3306445"/>
            <wp:effectExtent l="0" t="0" r="0" b="20955"/>
            <wp:docPr id="2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4072890" cy="3155315"/>
            <wp:effectExtent l="0" t="0" r="16510" b="19685"/>
            <wp:docPr id="27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正在检测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3973830" cy="3221990"/>
            <wp:effectExtent l="0" t="0" r="13970" b="3810"/>
            <wp:docPr id="28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检测出的错误，如果有</w:t>
      </w:r>
      <w:r>
        <w:rPr>
          <w:rFonts w:cs="Times New Roman"/>
          <w:szCs w:val="21"/>
        </w:rPr>
        <w:t>fixable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的，点击</w:t>
      </w:r>
      <w:r>
        <w:rPr>
          <w:rFonts w:cs="Times New Roman"/>
          <w:szCs w:val="21"/>
        </w:rPr>
        <w:t>fix &amp; check again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359400" cy="4025900"/>
            <wp:effectExtent l="0" t="0" r="0" b="0"/>
            <wp:docPr id="9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到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个节点，用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去跑给出的语句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422900" cy="3959860"/>
            <wp:effectExtent l="0" t="0" r="0" b="0"/>
            <wp:docPr id="3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以下错误可忽视，若有其他的错误，建议处理完再继续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500370" cy="4206240"/>
            <wp:effectExtent l="0" t="0" r="0" b="0"/>
            <wp:docPr id="3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个脚本分别在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节点上用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用户跑，先跑完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节点的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个脚本再跑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节点，不要换顺序，不要在跑的过程中跑下一个脚本，不要心急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62295" cy="2363470"/>
            <wp:effectExtent l="0" t="0" r="0" b="0"/>
            <wp:docPr id="32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如果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运行脚本失败，</w:t>
      </w:r>
      <w:r>
        <w:rPr>
          <w:rFonts w:cs="Times New Roman"/>
          <w:szCs w:val="21"/>
        </w:rPr>
        <w:t>执行以下代码</w:t>
      </w:r>
      <w:r>
        <w:rPr>
          <w:rFonts w:hint="eastAsia" w:cs="Times New Roman"/>
          <w:szCs w:val="21"/>
        </w:rPr>
        <w:t>清除</w:t>
      </w:r>
      <w:r>
        <w:rPr>
          <w:rFonts w:cs="Times New Roman"/>
          <w:szCs w:val="21"/>
        </w:rPr>
        <w:t>root.sh</w:t>
      </w:r>
      <w:r>
        <w:rPr>
          <w:rFonts w:hint="eastAsia" w:cs="Times New Roman"/>
          <w:szCs w:val="21"/>
        </w:rPr>
        <w:t>脚本</w:t>
      </w:r>
      <w:r>
        <w:rPr>
          <w:rFonts w:cs="Times New Roman"/>
          <w:szCs w:val="21"/>
        </w:rPr>
        <w:t>执行信息</w:t>
      </w:r>
      <w:r>
        <w:rPr>
          <w:rFonts w:hint="eastAsia" w:cs="Times New Roman"/>
          <w:szCs w:val="21"/>
        </w:rPr>
        <w:t>（与</w:t>
      </w:r>
      <w:r>
        <w:rPr>
          <w:rFonts w:cs="Times New Roman"/>
          <w:szCs w:val="21"/>
        </w:rPr>
        <w:t>11g</w:t>
      </w:r>
      <w:r>
        <w:rPr>
          <w:rFonts w:hint="eastAsia" w:cs="Times New Roman"/>
          <w:szCs w:val="21"/>
        </w:rPr>
        <w:t>有区别从</w:t>
      </w:r>
      <w:r>
        <w:rPr>
          <w:rFonts w:cs="Times New Roman"/>
          <w:szCs w:val="21"/>
        </w:rPr>
        <w:t>12.1.0.2</w:t>
      </w:r>
      <w:r>
        <w:rPr>
          <w:rFonts w:hint="eastAsia" w:cs="Times New Roman"/>
          <w:szCs w:val="21"/>
        </w:rPr>
        <w:t>开始</w:t>
      </w:r>
      <w:r>
        <w:rPr>
          <w:rFonts w:cs="Times New Roman"/>
          <w:szCs w:val="21"/>
        </w:rPr>
        <w:t>rootcrs.sh</w:t>
      </w:r>
      <w:r>
        <w:rPr>
          <w:rFonts w:hint="eastAsia" w:cs="Times New Roman"/>
          <w:szCs w:val="21"/>
        </w:rPr>
        <w:t>改为</w:t>
      </w:r>
      <w:r>
        <w:rPr>
          <w:rFonts w:cs="Times New Roman"/>
          <w:szCs w:val="21"/>
        </w:rPr>
        <w:t>rootcrs.pl</w:t>
      </w:r>
      <w:r>
        <w:rPr>
          <w:rFonts w:hint="eastAsia" w:cs="Times New Roman"/>
          <w:szCs w:val="21"/>
        </w:rPr>
        <w:t>）</w:t>
      </w:r>
    </w:p>
    <w:p>
      <w:pPr>
        <w:pStyle w:val="68"/>
      </w:pPr>
      <w:r>
        <w:t>Step 1: As root, run "$GRID_HOME/crs/install/rootcrs.sh -verbose -deconfig -force"</w:t>
      </w:r>
    </w:p>
    <w:p>
      <w:pPr>
        <w:ind w:firstLine="420" w:firstLineChars="200"/>
        <w:rPr>
          <w:rFonts w:hint="eastAsia" w:cs="Times New Roman"/>
          <w:szCs w:val="21"/>
        </w:rPr>
      </w:pPr>
      <w:r>
        <w:rPr>
          <w:rFonts w:hint="eastAsia" w:cs="Times New Roman"/>
          <w:szCs w:val="21"/>
        </w:rPr>
        <w:t>以上</w:t>
      </w:r>
      <w:r>
        <w:rPr>
          <w:rFonts w:cs="Times New Roman"/>
          <w:szCs w:val="21"/>
        </w:rPr>
        <w:t>$GRID_HOME</w:t>
      </w:r>
      <w:r>
        <w:rPr>
          <w:rFonts w:hint="eastAsia" w:cs="Times New Roman"/>
          <w:szCs w:val="21"/>
        </w:rPr>
        <w:t>即为</w:t>
      </w:r>
      <w:r>
        <w:rPr>
          <w:rFonts w:cs="Times New Roman"/>
          <w:szCs w:val="21"/>
        </w:rPr>
        <w:t>grid用户的$ORACLE_HOME</w:t>
      </w: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最后这个报错提示，查看日志发现是因为使用了一个</w:t>
      </w:r>
      <w:r>
        <w:rPr>
          <w:rFonts w:cs="Times New Roman"/>
          <w:szCs w:val="21"/>
        </w:rPr>
        <w:t>scan ip</w:t>
      </w:r>
      <w:r>
        <w:rPr>
          <w:rFonts w:hint="eastAsia" w:cs="Times New Roman"/>
          <w:szCs w:val="21"/>
        </w:rPr>
        <w:t>的提示，可以忽略。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69280" cy="3284855"/>
            <wp:effectExtent l="0" t="0" r="0" b="0"/>
            <wp:docPr id="3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crsctl status res -t </w:t>
      </w:r>
      <w:r>
        <w:rPr>
          <w:rFonts w:hint="eastAsia" w:cs="Times New Roman"/>
          <w:szCs w:val="21"/>
        </w:rPr>
        <w:t>查看集群状态</w:t>
      </w:r>
    </w:p>
    <w:p>
      <w:pPr>
        <w:ind w:firstLine="420" w:firstLineChars="200"/>
        <w:rPr>
          <w:rFonts w:hint="eastAsia"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69280" cy="5331460"/>
            <wp:effectExtent l="0" t="0" r="0" b="0"/>
            <wp:docPr id="3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533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</w:rPr>
      </w:pPr>
    </w:p>
    <w:p>
      <w:pPr>
        <w:pStyle w:val="2"/>
        <w:spacing w:before="163" w:after="163"/>
        <w:rPr>
          <w:b/>
        </w:rPr>
      </w:pPr>
      <w:bookmarkStart w:id="151" w:name="_Toc71899987"/>
      <w:r>
        <w:rPr>
          <w:rFonts w:hint="eastAsia"/>
          <w:b/>
        </w:rPr>
        <w:t xml:space="preserve">第六部分 </w:t>
      </w:r>
      <w:r>
        <w:rPr>
          <w:b/>
        </w:rPr>
        <w:t>19C</w:t>
      </w:r>
      <w:r>
        <w:rPr>
          <w:rFonts w:hint="eastAsia"/>
          <w:b/>
        </w:rPr>
        <w:t>安装D</w:t>
      </w:r>
      <w:r>
        <w:rPr>
          <w:b/>
        </w:rPr>
        <w:t>B</w:t>
      </w:r>
      <w:bookmarkEnd w:id="151"/>
    </w:p>
    <w:p>
      <w:pPr>
        <w:rPr>
          <w:rFonts w:hint="eastAsia"/>
          <w:b/>
        </w:rPr>
      </w:pPr>
      <w:r>
        <w:rPr>
          <w:rFonts w:hint="eastAsia"/>
          <w:b/>
        </w:rPr>
        <w:t>要一直保证两个节点都开着，在一节点上做就可以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开始安装RDBMS软件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</w:t>
      </w:r>
      <w:r>
        <w:rPr>
          <w:rFonts w:cs="Times New Roman"/>
          <w:szCs w:val="21"/>
        </w:rPr>
        <w:t>执行安装：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打开</w:t>
      </w:r>
      <w:r>
        <w:rPr>
          <w:rFonts w:cs="Times New Roman"/>
          <w:szCs w:val="21"/>
        </w:rPr>
        <w:t>Xmanager-passice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DISPLAY=xxx.xxx.xxx.xxx:0.0(xxx.xxx.xxx.xxx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操作机器的IP 0.0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xxmanager的端口)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LANG=en_US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在解压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介质的路径下运行</w:t>
      </w:r>
      <w:r>
        <w:rPr>
          <w:rFonts w:cs="Times New Roman"/>
          <w:szCs w:val="21"/>
        </w:rPr>
        <w:t>runInstaller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./runInstaller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安装截图如下：</w:t>
      </w:r>
    </w:p>
    <w:p/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set up software only</w:t>
      </w:r>
      <w:r>
        <w:rPr>
          <w:rFonts w:hint="eastAsia" w:cs="Times New Roman"/>
          <w:szCs w:val="21"/>
        </w:rPr>
        <w:t>，选择下一步</w:t>
      </w:r>
    </w:p>
    <w:p>
      <w:r>
        <w:drawing>
          <wp:inline distT="0" distB="0" distL="0" distR="0">
            <wp:extent cx="5676265" cy="4311650"/>
            <wp:effectExtent l="0" t="0" r="0" b="0"/>
            <wp:docPr id="36" name="图片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431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 real application clusters database installation</w:t>
      </w:r>
      <w:r>
        <w:rPr>
          <w:rFonts w:hint="eastAsia" w:cs="Times New Roman"/>
          <w:szCs w:val="21"/>
        </w:rPr>
        <w:t>，选择下一步</w:t>
      </w:r>
    </w:p>
    <w:p>
      <w:r>
        <w:drawing>
          <wp:inline distT="0" distB="0" distL="0" distR="0">
            <wp:extent cx="5317490" cy="4037330"/>
            <wp:effectExtent l="0" t="0" r="0" b="0"/>
            <wp:docPr id="37" name="图片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403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select all,</w:t>
      </w:r>
      <w:r>
        <w:rPr>
          <w:rFonts w:hint="eastAsia" w:cs="Times New Roman"/>
          <w:szCs w:val="21"/>
        </w:rPr>
        <w:t>点击</w:t>
      </w:r>
      <w:r>
        <w:rPr>
          <w:rFonts w:cs="Times New Roman"/>
          <w:szCs w:val="21"/>
        </w:rPr>
        <w:t>SSH connectivity</w:t>
      </w:r>
      <w:r>
        <w:rPr>
          <w:rFonts w:hint="eastAsia" w:cs="Times New Roman"/>
          <w:szCs w:val="21"/>
        </w:rPr>
        <w:t>，输入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的密码，</w:t>
      </w:r>
      <w:r>
        <w:rPr>
          <w:rFonts w:cs="Times New Roman"/>
          <w:szCs w:val="21"/>
        </w:rPr>
        <w:t>test-setup-next</w:t>
      </w:r>
    </w:p>
    <w:p>
      <w:r>
        <w:drawing>
          <wp:inline distT="0" distB="0" distL="0" distR="0">
            <wp:extent cx="5118100" cy="3924300"/>
            <wp:effectExtent l="0" t="0" r="0" b="0"/>
            <wp:docPr id="38" name="图片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169" cy="392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</w:t>
      </w:r>
      <w:r>
        <w:rPr>
          <w:rFonts w:cs="Times New Roman"/>
          <w:szCs w:val="21"/>
        </w:rPr>
        <w:t>enterprise edition</w:t>
      </w:r>
      <w:r>
        <w:rPr>
          <w:rFonts w:hint="eastAsia" w:cs="Times New Roman"/>
          <w:szCs w:val="21"/>
        </w:rPr>
        <w:t>，点击下一步</w:t>
      </w:r>
    </w:p>
    <w:p>
      <w:r>
        <w:drawing>
          <wp:inline distT="0" distB="0" distL="0" distR="0">
            <wp:extent cx="5374005" cy="4037330"/>
            <wp:effectExtent l="0" t="0" r="0" b="0"/>
            <wp:docPr id="39" name="图片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403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查看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base</w:t>
      </w:r>
      <w:r>
        <w:rPr>
          <w:rFonts w:hint="eastAsia" w:cs="Times New Roman"/>
          <w:szCs w:val="21"/>
        </w:rPr>
        <w:t>路径是否正确，下一步</w:t>
      </w:r>
    </w:p>
    <w:p>
      <w:r>
        <w:drawing>
          <wp:inline distT="0" distB="0" distL="0" distR="0">
            <wp:extent cx="5310505" cy="4051300"/>
            <wp:effectExtent l="0" t="0" r="0" b="0"/>
            <wp:docPr id="40" name="图片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r>
        <w:drawing>
          <wp:inline distT="0" distB="0" distL="0" distR="0">
            <wp:extent cx="5118100" cy="4164330"/>
            <wp:effectExtent l="0" t="0" r="0" b="1270"/>
            <wp:docPr id="41" name="图片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169" cy="416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 w:cs="Times New Roman"/>
          <w:szCs w:val="21"/>
        </w:rPr>
        <w:t>下一步</w:t>
      </w:r>
    </w:p>
    <w:p>
      <w:r>
        <w:drawing>
          <wp:inline distT="0" distB="0" distL="0" distR="0">
            <wp:extent cx="5118100" cy="3708400"/>
            <wp:effectExtent l="0" t="0" r="0" b="0"/>
            <wp:docPr id="42" name="图片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预检查</w:t>
      </w:r>
    </w:p>
    <w:p>
      <w:r>
        <w:drawing>
          <wp:inline distT="0" distB="0" distL="0" distR="0">
            <wp:extent cx="5212080" cy="3860800"/>
            <wp:effectExtent l="0" t="0" r="0" b="0"/>
            <wp:docPr id="43" name="图片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如果</w:t>
      </w:r>
      <w:r>
        <w:rPr>
          <w:rFonts w:cs="Times New Roman"/>
          <w:szCs w:val="21"/>
        </w:rPr>
        <w:t>fixable</w:t>
      </w:r>
      <w:r>
        <w:rPr>
          <w:rFonts w:hint="eastAsia" w:cs="Times New Roman"/>
          <w:szCs w:val="21"/>
        </w:rPr>
        <w:t>有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，可以选择</w:t>
      </w:r>
      <w:r>
        <w:rPr>
          <w:rFonts w:cs="Times New Roman"/>
          <w:szCs w:val="21"/>
        </w:rPr>
        <w:t>fix &amp; check agin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个节点都用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用户去跑给出的命令</w:t>
      </w:r>
    </w:p>
    <w:p>
      <w:pPr>
        <w:rPr>
          <w:rFonts w:hint="eastAsia"/>
        </w:rPr>
      </w:pPr>
      <w:r>
        <w:drawing>
          <wp:inline distT="0" distB="0" distL="0" distR="0">
            <wp:extent cx="5367020" cy="3749040"/>
            <wp:effectExtent l="0" t="0" r="0" b="0"/>
            <wp:docPr id="44" name="图片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碰到以下问题，关闭安装界面，重新打开一个窗口，某些参数需要重新换个会话再来一遍才能生效。</w:t>
      </w:r>
    </w:p>
    <w:p>
      <w:r>
        <w:drawing>
          <wp:inline distT="0" distB="0" distL="0" distR="0">
            <wp:extent cx="5662295" cy="3088005"/>
            <wp:effectExtent l="0" t="0" r="0" b="0"/>
            <wp:docPr id="91" name="图片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0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以下报错可忽视，若有其他报错建议处理完再继续</w:t>
      </w:r>
    </w:p>
    <w:p>
      <w:r>
        <w:drawing>
          <wp:inline distT="0" distB="0" distL="0" distR="0">
            <wp:extent cx="5655310" cy="4325620"/>
            <wp:effectExtent l="0" t="0" r="0" b="0"/>
            <wp:docPr id="46" name="图片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在节点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端用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用户跑以下命令，</w:t>
      </w:r>
      <w:r>
        <w:rPr>
          <w:rFonts w:hint="eastAsia" w:cs="Times New Roman"/>
          <w:color w:val="FF0000"/>
          <w:szCs w:val="21"/>
        </w:rPr>
        <w:t>记住一边跑完再跑另一边，</w:t>
      </w:r>
      <w:r>
        <w:rPr>
          <w:rFonts w:cs="Times New Roman"/>
          <w:color w:val="FF0000"/>
          <w:szCs w:val="21"/>
        </w:rPr>
        <w:t>2</w:t>
      </w:r>
      <w:r>
        <w:rPr>
          <w:rFonts w:hint="eastAsia" w:cs="Times New Roman"/>
          <w:color w:val="FF0000"/>
          <w:szCs w:val="21"/>
        </w:rPr>
        <w:t>边跑完后点击</w:t>
      </w:r>
      <w:r>
        <w:rPr>
          <w:rFonts w:cs="Times New Roman"/>
          <w:color w:val="FF0000"/>
          <w:szCs w:val="21"/>
        </w:rPr>
        <w:t>ok</w:t>
      </w:r>
    </w:p>
    <w:p>
      <w:r>
        <w:drawing>
          <wp:inline distT="0" distB="0" distL="0" distR="0">
            <wp:extent cx="5662295" cy="3721100"/>
            <wp:effectExtent l="0" t="0" r="0" b="0"/>
            <wp:docPr id="47" name="图片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完成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安装</w:t>
      </w:r>
    </w:p>
    <w:p>
      <w:r>
        <w:drawing>
          <wp:inline distT="0" distB="0" distL="0" distR="0">
            <wp:extent cx="5683250" cy="3685540"/>
            <wp:effectExtent l="0" t="0" r="0" b="0"/>
            <wp:docPr id="48" name="图片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用户下</w:t>
      </w:r>
      <w:r>
        <w:rPr>
          <w:rFonts w:cs="Times New Roman"/>
          <w:szCs w:val="21"/>
        </w:rPr>
        <w:t xml:space="preserve">sqlplus -v </w:t>
      </w:r>
      <w:r>
        <w:rPr>
          <w:rFonts w:hint="eastAsia" w:cs="Times New Roman"/>
          <w:szCs w:val="21"/>
        </w:rPr>
        <w:t>查看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版本确认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安装完成</w:t>
      </w:r>
    </w:p>
    <w:p>
      <w:r>
        <w:drawing>
          <wp:inline distT="0" distB="0" distL="0" distR="0">
            <wp:extent cx="4396105" cy="874395"/>
            <wp:effectExtent l="0" t="0" r="0" b="2540"/>
            <wp:docPr id="49" name="图片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06"/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87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163" w:after="163"/>
        <w:rPr>
          <w:b/>
        </w:rPr>
      </w:pPr>
      <w:r>
        <w:br w:type="page"/>
      </w:r>
      <w:bookmarkStart w:id="152" w:name="_Toc71899988"/>
      <w:r>
        <w:rPr>
          <w:rFonts w:hint="eastAsia"/>
          <w:b/>
        </w:rPr>
        <w:t>第七部分</w:t>
      </w:r>
      <w:r>
        <w:rPr>
          <w:rFonts w:hint="eastAsia"/>
          <w:b/>
          <w:lang w:val="en"/>
        </w:rPr>
        <w:t xml:space="preserve"> </w:t>
      </w:r>
      <w:r>
        <w:rPr>
          <w:b/>
          <w:lang w:val="en"/>
        </w:rPr>
        <w:t>19c</w:t>
      </w:r>
      <w:r>
        <w:rPr>
          <w:rFonts w:hint="eastAsia"/>
          <w:b/>
          <w:lang w:val="en"/>
        </w:rPr>
        <w:t>安装补丁</w:t>
      </w:r>
      <w:bookmarkEnd w:id="152"/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本文档使用手工打补丁，由于自动打补丁的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节点会在</w:t>
      </w:r>
      <w:r>
        <w:rPr>
          <w:rFonts w:cs="Times New Roman"/>
          <w:szCs w:val="21"/>
        </w:rPr>
        <w:t>sqlplus / as sysasm</w:t>
      </w:r>
      <w:r>
        <w:rPr>
          <w:rFonts w:hint="eastAsia" w:cs="Times New Roman"/>
          <w:szCs w:val="21"/>
        </w:rPr>
        <w:t>时显示还是</w:t>
      </w:r>
      <w:r>
        <w:rPr>
          <w:rFonts w:cs="Times New Roman"/>
          <w:szCs w:val="21"/>
        </w:rPr>
        <w:t>19.3</w:t>
      </w:r>
      <w:r>
        <w:rPr>
          <w:rFonts w:hint="eastAsia" w:cs="Times New Roman"/>
          <w:szCs w:val="21"/>
        </w:rPr>
        <w:t>版本（</w:t>
      </w:r>
      <w:r>
        <w:rPr>
          <w:rFonts w:cs="Times New Roman"/>
          <w:szCs w:val="21"/>
        </w:rPr>
        <w:t>bug</w:t>
      </w:r>
      <w:r>
        <w:rPr>
          <w:rFonts w:hint="eastAsia" w:cs="Times New Roman"/>
          <w:szCs w:val="21"/>
        </w:rPr>
        <w:t>），建议使用</w:t>
      </w:r>
      <w:r>
        <w:rPr>
          <w:rFonts w:hint="eastAsia" w:cs="Times New Roman"/>
          <w:color w:val="FF0000"/>
          <w:szCs w:val="21"/>
        </w:rPr>
        <w:t>手动打补丁</w:t>
      </w:r>
      <w:r>
        <w:rPr>
          <w:rFonts w:hint="eastAsia" w:cs="Times New Roman"/>
          <w:szCs w:val="21"/>
        </w:rPr>
        <w:t>，打补丁会牵扯到关库</w:t>
      </w:r>
      <w:r>
        <w:rPr>
          <w:rFonts w:hint="eastAsia" w:cs="Times New Roman"/>
          <w:color w:val="FF0000"/>
          <w:szCs w:val="21"/>
        </w:rPr>
        <w:t>关集群</w:t>
      </w:r>
      <w:r>
        <w:rPr>
          <w:rFonts w:hint="eastAsia" w:cs="Times New Roman"/>
          <w:szCs w:val="21"/>
        </w:rPr>
        <w:t>，请注意</w:t>
      </w:r>
    </w:p>
    <w:p>
      <w:pPr>
        <w:pStyle w:val="3"/>
        <w:spacing w:before="163" w:after="163"/>
      </w:pPr>
      <w:bookmarkStart w:id="153" w:name="_Toc71899989"/>
      <w:bookmarkStart w:id="154" w:name="_Toc44438067"/>
      <w:r>
        <w:t>7.1 上传并解压补丁包并赋权</w:t>
      </w:r>
      <w:bookmarkEnd w:id="153"/>
      <w:bookmarkEnd w:id="154"/>
    </w:p>
    <w:p>
      <w:pPr>
        <w:pStyle w:val="68"/>
      </w:pPr>
      <w:r>
        <w:rPr>
          <w:rFonts w:hint="eastAsia"/>
        </w:rPr>
        <w:t>上传</w:t>
      </w:r>
    </w:p>
    <w:p>
      <w:pPr>
        <w:pStyle w:val="68"/>
      </w:pPr>
      <w:r>
        <w:t>p30899722_190000_Linux-x86-64.zip</w:t>
      </w:r>
    </w:p>
    <w:p>
      <w:pPr>
        <w:pStyle w:val="68"/>
      </w:pPr>
      <w:r>
        <w:t>p6880880_190000_Linux-x86-64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解压，赋权</w:t>
      </w:r>
    </w:p>
    <w:p>
      <w:pPr>
        <w:pStyle w:val="68"/>
      </w:pPr>
      <w:r>
        <w:t>unzip p30899722_190000_Linux-x86-64.zip</w:t>
      </w:r>
    </w:p>
    <w:p>
      <w:pPr>
        <w:pStyle w:val="68"/>
      </w:pPr>
      <w:r>
        <w:rPr>
          <w:rFonts w:hint="eastAsia"/>
        </w:rPr>
        <w:t>chmod</w:t>
      </w:r>
      <w:r>
        <w:t xml:space="preserve"> 775 -R 30899722</w:t>
      </w:r>
    </w:p>
    <w:p/>
    <w:p>
      <w:pPr>
        <w:pStyle w:val="3"/>
        <w:spacing w:before="163" w:after="163"/>
      </w:pPr>
      <w:bookmarkStart w:id="155" w:name="_Toc44438068"/>
      <w:bookmarkStart w:id="156" w:name="_Toc71899990"/>
      <w:r>
        <w:t>7.2 确认已经安装的补丁包与此补丁包是否冲突</w:t>
      </w:r>
      <w:bookmarkEnd w:id="155"/>
      <w:bookmarkEnd w:id="156"/>
    </w:p>
    <w:p>
      <w:pPr>
        <w:pStyle w:val="68"/>
      </w:pPr>
      <w:r>
        <w:t>Grid:</w:t>
      </w:r>
    </w:p>
    <w:p>
      <w:pPr>
        <w:pStyle w:val="68"/>
      </w:pPr>
      <w:r>
        <w:t>$ORACLE_HOME/OPatch/opatch prereq CheckConflictAgainstOHWithDetail -phBaseDir &lt;UNZIPPED_PATCH_LOCATION&gt;/30899722/30869156</w:t>
      </w:r>
    </w:p>
    <w:p>
      <w:pPr>
        <w:pStyle w:val="68"/>
      </w:pPr>
    </w:p>
    <w:p>
      <w:pPr>
        <w:pStyle w:val="68"/>
      </w:pPr>
      <w:r>
        <w:t>$ORACLE_HOME/OPatch/opatch prereq CheckConflictAgainstOHWithDetail -phBaseDir &lt;UNZIPPED_PATCH_LOCATION&gt;/30899722/30894985</w:t>
      </w:r>
    </w:p>
    <w:p>
      <w:pPr>
        <w:pStyle w:val="68"/>
      </w:pPr>
    </w:p>
    <w:p>
      <w:pPr>
        <w:pStyle w:val="68"/>
      </w:pPr>
      <w:r>
        <w:t>$ORACLE_HOME/OPatch/opatch prereq CheckConflictAgainstOHWithDetail -phBaseDir &lt;UNZIPPED_PATCH_LOCATION&gt;/30899722/30869304</w:t>
      </w:r>
    </w:p>
    <w:p>
      <w:pPr>
        <w:pStyle w:val="68"/>
      </w:pPr>
    </w:p>
    <w:p>
      <w:pPr>
        <w:pStyle w:val="68"/>
      </w:pPr>
      <w:r>
        <w:t>$ORACLE_HOME/OPatch/opatch prereq CheckConflictAgainstOHWithDetail -phBaseDir &lt;UNZIPPED_PATCH_LOCATION&gt;/30899722/30898856</w:t>
      </w:r>
    </w:p>
    <w:p>
      <w:pPr>
        <w:pStyle w:val="68"/>
      </w:pPr>
    </w:p>
    <w:p>
      <w:pPr>
        <w:pStyle w:val="68"/>
      </w:pPr>
      <w:r>
        <w:t>Oracle:</w:t>
      </w:r>
    </w:p>
    <w:p>
      <w:pPr>
        <w:pStyle w:val="68"/>
      </w:pPr>
      <w:r>
        <w:t>$ORACLE_HOME/OPatch/opatch prereq CheckConflictAgainstOHWithDetail -phBaseDir &lt;UNZIPPED_PATCH_LOCATION&gt;/30899722/30869156</w:t>
      </w:r>
    </w:p>
    <w:p>
      <w:pPr>
        <w:pStyle w:val="68"/>
      </w:pPr>
    </w:p>
    <w:p>
      <w:pPr>
        <w:pStyle w:val="68"/>
      </w:pPr>
      <w:r>
        <w:t>$ORACLE_HOME/OPatch/opatch prereq CheckConflictAgainstOHWithDetail -phBaseDir &lt;UNZIPPED_PATCH_LOCATION&gt;/30899722/30894985</w:t>
      </w:r>
    </w:p>
    <w:p>
      <w:pPr>
        <w:pStyle w:val="68"/>
      </w:pPr>
    </w:p>
    <w:p>
      <w:r>
        <w:drawing>
          <wp:inline distT="0" distB="0" distL="0" distR="0">
            <wp:extent cx="5662295" cy="681990"/>
            <wp:effectExtent l="0" t="0" r="0" b="0"/>
            <wp:docPr id="50" name="图片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157" w:name="_Toc71899991"/>
      <w:bookmarkStart w:id="158" w:name="_Toc44438069"/>
      <w:r>
        <w:t>7.3 检查opatch版本</w:t>
      </w:r>
      <w:bookmarkEnd w:id="157"/>
      <w:bookmarkEnd w:id="158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（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个节点的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、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都要更新</w:t>
      </w:r>
      <w:r>
        <w:rPr>
          <w:rFonts w:cs="Times New Roman"/>
          <w:szCs w:val="21"/>
        </w:rPr>
        <w:t>opatch</w:t>
      </w:r>
      <w:r>
        <w:rPr>
          <w:rFonts w:hint="eastAsia" w:cs="Times New Roman"/>
          <w:szCs w:val="21"/>
        </w:rPr>
        <w:t>）（本文补丁打至</w:t>
      </w:r>
      <w:r>
        <w:rPr>
          <w:rFonts w:cs="Times New Roman"/>
          <w:szCs w:val="21"/>
        </w:rPr>
        <w:t>30899722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opatch</w:t>
      </w:r>
      <w:r>
        <w:rPr>
          <w:rFonts w:hint="eastAsia" w:cs="Times New Roman"/>
          <w:szCs w:val="21"/>
        </w:rPr>
        <w:t>版本最低需求为</w:t>
      </w:r>
      <w:r>
        <w:rPr>
          <w:rFonts w:cs="Times New Roman"/>
          <w:szCs w:val="21"/>
        </w:rPr>
        <w:t>12.2.0.1.19</w:t>
      </w:r>
      <w:r>
        <w:rPr>
          <w:rFonts w:hint="eastAsia" w:cs="Times New Roman"/>
          <w:szCs w:val="21"/>
        </w:rPr>
        <w:t>）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opatch version</w:t>
      </w:r>
    </w:p>
    <w:p>
      <w:r>
        <w:drawing>
          <wp:inline distT="0" distB="0" distL="0" distR="0">
            <wp:extent cx="2637790" cy="347345"/>
            <wp:effectExtent l="0" t="0" r="3810" b="0"/>
            <wp:docPr id="51" name="图片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35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3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159" w:name="_Toc71899992"/>
      <w:bookmarkStart w:id="160" w:name="_Toc44438070"/>
      <w:r>
        <w:t>7.4 更新opatch</w:t>
      </w:r>
      <w:bookmarkEnd w:id="159"/>
      <w:bookmarkEnd w:id="160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1,2</w:t>
      </w:r>
      <w:r>
        <w:rPr>
          <w:rFonts w:hint="eastAsia" w:cs="Times New Roman"/>
          <w:szCs w:val="21"/>
        </w:rPr>
        <w:t>节点分别执行：</w:t>
      </w:r>
    </w:p>
    <w:p>
      <w:pPr>
        <w:pStyle w:val="68"/>
      </w:pPr>
      <w:r>
        <w:t>oracle:</w:t>
      </w:r>
    </w:p>
    <w:p>
      <w:pPr>
        <w:pStyle w:val="68"/>
      </w:pPr>
      <w:r>
        <w:t xml:space="preserve">cd $ORACLE_HOME </w:t>
      </w:r>
    </w:p>
    <w:p>
      <w:pPr>
        <w:pStyle w:val="68"/>
      </w:pPr>
      <w:r>
        <w:rPr>
          <w:rFonts w:hint="eastAsia"/>
        </w:rPr>
        <w:t>m</w:t>
      </w:r>
      <w:r>
        <w:t>v OPatch OPatch.bak</w:t>
      </w:r>
    </w:p>
    <w:p>
      <w:pPr>
        <w:pStyle w:val="68"/>
      </w:pPr>
      <w:r>
        <w:rPr>
          <w:rFonts w:hint="eastAsia"/>
        </w:rPr>
        <w:t>unzip</w:t>
      </w:r>
      <w:r>
        <w:t xml:space="preserve"> p6880880_190000_Linux-x86-64 -d $ORACLE_HOME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解压grid会碰到</w:t>
      </w:r>
      <w:r>
        <w:t>$ORACLE_HOME</w:t>
      </w:r>
      <w:r>
        <w:rPr>
          <w:rFonts w:hint="eastAsia"/>
        </w:rPr>
        <w:t>属组问题，用root解压好，更改成grid属组</w:t>
      </w:r>
    </w:p>
    <w:p>
      <w:pPr>
        <w:pStyle w:val="68"/>
      </w:pPr>
      <w:r>
        <w:rPr>
          <w:rFonts w:hint="eastAsia"/>
        </w:rPr>
        <w:t>g</w:t>
      </w:r>
      <w:r>
        <w:t>rid:</w:t>
      </w:r>
    </w:p>
    <w:p>
      <w:pPr>
        <w:pStyle w:val="68"/>
      </w:pPr>
      <w:r>
        <w:t xml:space="preserve">cd $ORACLE_HOME </w:t>
      </w:r>
    </w:p>
    <w:p>
      <w:pPr>
        <w:pStyle w:val="68"/>
      </w:pPr>
      <w:r>
        <w:rPr>
          <w:rFonts w:hint="eastAsia"/>
        </w:rPr>
        <w:t>m</w:t>
      </w:r>
      <w:r>
        <w:t>v OPatch OPatch.bak</w:t>
      </w:r>
    </w:p>
    <w:p>
      <w:pPr>
        <w:pStyle w:val="68"/>
      </w:pPr>
      <w:r>
        <w:rPr>
          <w:rFonts w:hint="eastAsia"/>
        </w:rPr>
        <w:t>unzip</w:t>
      </w:r>
      <w:r>
        <w:t xml:space="preserve"> p6880880_190000_Linux-x86-64 -d $ORACLE_HOME</w:t>
      </w:r>
    </w:p>
    <w:p/>
    <w:p>
      <w:pPr>
        <w:pStyle w:val="3"/>
        <w:spacing w:before="163" w:after="163"/>
        <w:rPr>
          <w:shd w:val="clear" w:color="auto" w:fill="FAFAFA"/>
        </w:rPr>
      </w:pPr>
      <w:bookmarkStart w:id="161" w:name="_Toc71899993"/>
      <w:bookmarkStart w:id="162" w:name="_Toc44438071"/>
      <w:r>
        <w:rPr>
          <w:shd w:val="clear" w:color="auto" w:fill="FAFAFA"/>
        </w:rPr>
        <w:t>7.</w:t>
      </w:r>
      <w:r>
        <w:rPr>
          <w:rFonts w:hint="eastAsia"/>
          <w:shd w:val="clear" w:color="auto" w:fill="FAFAFA"/>
        </w:rPr>
        <w:t>5</w:t>
      </w:r>
      <w:r>
        <w:rPr>
          <w:shd w:val="clear" w:color="auto" w:fill="FAFAFA"/>
        </w:rPr>
        <w:t xml:space="preserve"> </w:t>
      </w:r>
      <w:r>
        <w:rPr>
          <w:rFonts w:hint="eastAsia"/>
          <w:shd w:val="clear" w:color="auto" w:fill="FAFAFA"/>
        </w:rPr>
        <w:t>查看</w:t>
      </w:r>
      <w:bookmarkEnd w:id="161"/>
      <w:bookmarkEnd w:id="162"/>
    </w:p>
    <w:p>
      <w:pPr>
        <w:pStyle w:val="68"/>
        <w:rPr>
          <w:shd w:val="clear" w:color="auto" w:fill="FAFAFA"/>
        </w:rPr>
      </w:pPr>
      <w:r>
        <w:rPr>
          <w:shd w:val="clear" w:color="auto" w:fill="FAFAFA"/>
        </w:rPr>
        <w:t>opatch lspatches</w:t>
      </w:r>
    </w:p>
    <w:p>
      <w:pPr>
        <w:rPr>
          <w:lang w:val="zh-CN"/>
        </w:rPr>
      </w:pPr>
      <w:r>
        <w:drawing>
          <wp:inline distT="0" distB="0" distL="0" distR="0">
            <wp:extent cx="5053965" cy="854075"/>
            <wp:effectExtent l="0" t="0" r="635" b="0"/>
            <wp:docPr id="52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1" b="712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85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spacing w:before="163" w:after="163"/>
      </w:pPr>
      <w:bookmarkStart w:id="163" w:name="_Toc44438072"/>
      <w:bookmarkStart w:id="164" w:name="_Toc71899994"/>
      <w:r>
        <w:t>7.6 手</w:t>
      </w:r>
      <w:r>
        <w:rPr>
          <w:rFonts w:hint="eastAsia"/>
        </w:rPr>
        <w:t>动</w:t>
      </w:r>
      <w:r>
        <w:t>打补丁</w:t>
      </w:r>
      <w:bookmarkEnd w:id="163"/>
      <w:bookmarkEnd w:id="164"/>
    </w:p>
    <w:p>
      <w:r>
        <w:rPr>
          <w:rFonts w:hint="eastAsia" w:cs="Times New Roman"/>
          <w:szCs w:val="21"/>
        </w:rPr>
        <w:t>途中错误见7</w:t>
      </w:r>
      <w:r>
        <w:rPr>
          <w:rFonts w:cs="Times New Roman"/>
          <w:szCs w:val="21"/>
        </w:rPr>
        <w:t>.8</w:t>
      </w:r>
      <w:r>
        <w:rPr>
          <w:rFonts w:hint="eastAsia" w:cs="Times New Roman"/>
          <w:szCs w:val="21"/>
        </w:rPr>
        <w:t>错误汇总</w:t>
      </w:r>
    </w:p>
    <w:p>
      <w:pPr>
        <w:pStyle w:val="68"/>
      </w:pPr>
      <w:r>
        <w:t>30869156    Database Release Update（PSU）</w:t>
      </w:r>
    </w:p>
    <w:p>
      <w:pPr>
        <w:pStyle w:val="68"/>
      </w:pPr>
      <w:r>
        <w:t>30894985    OCW</w:t>
      </w:r>
    </w:p>
    <w:p>
      <w:pPr>
        <w:pStyle w:val="68"/>
      </w:pPr>
      <w:r>
        <w:t>30869304    ACFS</w:t>
      </w:r>
    </w:p>
    <w:p>
      <w:pPr>
        <w:pStyle w:val="68"/>
      </w:pPr>
      <w:r>
        <w:t>30898856    Tomcat Release Update</w:t>
      </w:r>
    </w:p>
    <w:p>
      <w:pPr>
        <w:pStyle w:val="68"/>
        <w:rPr>
          <w:shd w:val="clear" w:color="auto" w:fill="FFFFFF"/>
        </w:rPr>
      </w:pPr>
    </w:p>
    <w:p>
      <w:pPr>
        <w:pStyle w:val="68"/>
      </w:pPr>
      <w:r>
        <w:rPr>
          <w:rFonts w:hint="eastAsia"/>
        </w:rPr>
        <w:t>已经取消</w:t>
      </w:r>
      <w:r>
        <w:t>osm</w:t>
      </w:r>
      <w:r>
        <w:rPr>
          <w:rFonts w:hint="eastAsia"/>
        </w:rPr>
        <w:t>响应文件。</w:t>
      </w:r>
    </w:p>
    <w:p>
      <w:pPr>
        <w:pStyle w:val="68"/>
      </w:pPr>
    </w:p>
    <w:p>
      <w:pPr>
        <w:pStyle w:val="68"/>
      </w:pPr>
      <w:r>
        <w:t>一 1</w:t>
      </w:r>
      <w:r>
        <w:rPr>
          <w:rFonts w:hint="eastAsia"/>
        </w:rPr>
        <w:t>节点关闭库</w:t>
      </w:r>
    </w:p>
    <w:p>
      <w:pPr>
        <w:pStyle w:val="68"/>
      </w:pPr>
      <w:r>
        <w:t>oracle</w:t>
      </w:r>
      <w:r>
        <w:rPr>
          <w:rFonts w:hint="eastAsia"/>
        </w:rPr>
        <w:t>用户下</w:t>
      </w:r>
      <w:r>
        <w:t>1</w:t>
      </w:r>
      <w:r>
        <w:rPr>
          <w:rFonts w:hint="eastAsia"/>
        </w:rPr>
        <w:t>节点执行</w:t>
      </w:r>
    </w:p>
    <w:p>
      <w:pPr>
        <w:pStyle w:val="68"/>
      </w:pPr>
      <w:r>
        <w:t>&lt;ORACLE_HOME&gt;/bin/srvctl stop home -o &lt;ORACLE_HOME&gt; -s &lt;status file location&gt; -n &lt;node name&gt;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例子：</w:t>
      </w:r>
    </w:p>
    <w:p>
      <w:pPr>
        <w:pStyle w:val="68"/>
      </w:pPr>
      <w:r>
        <w:t>/oracle/app/product/19.3.0/db_1/bin/srvctl stop home -o /oracle/app/product/19.3.0/db_1 -s /oracle/soft/w -n rac1</w:t>
      </w:r>
    </w:p>
    <w:p>
      <w:pPr>
        <w:pStyle w:val="68"/>
      </w:pPr>
    </w:p>
    <w:p>
      <w:pPr>
        <w:pStyle w:val="68"/>
      </w:pPr>
      <w:r>
        <w:t>二 1</w:t>
      </w:r>
      <w:r>
        <w:rPr>
          <w:rFonts w:hint="eastAsia"/>
        </w:rPr>
        <w:t>节点</w:t>
      </w:r>
      <w:r>
        <w:t>运行预安装脚本</w:t>
      </w:r>
    </w:p>
    <w:p>
      <w:pPr>
        <w:pStyle w:val="68"/>
      </w:pPr>
      <w:r>
        <w:t>root用户下1节点执行</w:t>
      </w:r>
    </w:p>
    <w:p>
      <w:pPr>
        <w:pStyle w:val="68"/>
      </w:pPr>
      <w:r>
        <w:t>&lt;GI_HOME&gt;/crs/install/rootcrs.sh -prepatch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/oracle/grid/crs_1/crs/install/rootcrs.sh -prepatch</w:t>
      </w:r>
    </w:p>
    <w:p>
      <w:pPr>
        <w:pStyle w:val="68"/>
      </w:pPr>
    </w:p>
    <w:p>
      <w:pPr>
        <w:pStyle w:val="68"/>
      </w:pPr>
      <w:r>
        <w:t>三 1</w:t>
      </w:r>
      <w:r>
        <w:rPr>
          <w:rFonts w:hint="eastAsia"/>
        </w:rPr>
        <w:t>节点</w:t>
      </w:r>
      <w:r>
        <w:t>gi打补丁</w:t>
      </w:r>
    </w:p>
    <w:p>
      <w:pPr>
        <w:pStyle w:val="68"/>
      </w:pPr>
      <w:r>
        <w:t>grid用户下1节点执行</w:t>
      </w:r>
    </w:p>
    <w:p>
      <w:pPr>
        <w:pStyle w:val="68"/>
      </w:pPr>
      <w:r>
        <w:t>&lt;GI_HOME&gt;/OPatch/opatch apply -oh &lt;GI_HOME&gt; -local &lt;UNZIPPED_PATCH_LOCATION&gt;/%BUGNO%/%OCW TRACKING BUG%</w:t>
      </w:r>
    </w:p>
    <w:p>
      <w:pPr>
        <w:pStyle w:val="68"/>
      </w:pPr>
    </w:p>
    <w:p>
      <w:pPr>
        <w:pStyle w:val="68"/>
      </w:pPr>
      <w:r>
        <w:t>&lt;GI_HOME&gt;/OPatch/opatch apply -oh &lt;GI_HOME&gt; -local &lt;UNZIPPED_PATCH_LOCATION&gt;/%BUGNO%/%ACFS TRACKING BUG%</w:t>
      </w:r>
    </w:p>
    <w:p>
      <w:pPr>
        <w:pStyle w:val="68"/>
      </w:pPr>
    </w:p>
    <w:p>
      <w:pPr>
        <w:pStyle w:val="68"/>
      </w:pPr>
      <w:r>
        <w:t>&lt;GI_HOME&gt;/OPatch/opatch apply -oh &lt;GI_HOME&gt; -local &lt;UNZIPPED_PATCH_LOCATION&gt;/%BUGNO%/%DBWLM TRACKING BUG%</w:t>
      </w:r>
    </w:p>
    <w:p>
      <w:pPr>
        <w:pStyle w:val="68"/>
      </w:pPr>
    </w:p>
    <w:p>
      <w:pPr>
        <w:pStyle w:val="68"/>
      </w:pPr>
      <w:r>
        <w:t>&lt;GI_HOME&gt;/OPatch/opatch apply -oh &lt;GI_HOME&gt; -local &lt;UNZIPPED_PATCH_LOCATION&gt;/%BUGNO%/%RDBMS PSU TRACKING BUG%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/oracle/grid/crs_1/OPatch/opatch apply -oh /oracle/grid/crs_1 -local /oracle/soft/30899722/30894985</w:t>
      </w:r>
    </w:p>
    <w:p>
      <w:pPr>
        <w:pStyle w:val="68"/>
      </w:pPr>
    </w:p>
    <w:p>
      <w:pPr>
        <w:pStyle w:val="68"/>
      </w:pPr>
      <w:r>
        <w:t>/oracle/grid/crs_1/OPatch/opatch apply -oh /oracle/grid/crs_1 -local /oracle/soft/30899722/30869304</w:t>
      </w:r>
    </w:p>
    <w:p>
      <w:pPr>
        <w:pStyle w:val="68"/>
      </w:pPr>
    </w:p>
    <w:p>
      <w:pPr>
        <w:pStyle w:val="68"/>
      </w:pPr>
      <w:r>
        <w:t>/oracle/grid/crs_1/OPatch/opatch apply -oh /oracle/grid/crs_1 -local /oracle/soft/30899722/30898856</w:t>
      </w:r>
    </w:p>
    <w:p>
      <w:pPr>
        <w:pStyle w:val="68"/>
      </w:pPr>
    </w:p>
    <w:p>
      <w:pPr>
        <w:pStyle w:val="68"/>
      </w:pPr>
      <w:r>
        <w:t>/oracle/grid/crs_1/OPatch/opatch apply -oh /oracle/grid/crs_1 -local /oracle/soft/30899722/30869156</w:t>
      </w:r>
    </w:p>
    <w:p>
      <w:pPr>
        <w:pStyle w:val="68"/>
      </w:pPr>
    </w:p>
    <w:p>
      <w:pPr>
        <w:pStyle w:val="68"/>
      </w:pPr>
      <w:r>
        <w:t>四 1</w:t>
      </w:r>
      <w:r>
        <w:rPr>
          <w:rFonts w:hint="eastAsia"/>
        </w:rPr>
        <w:t>节点</w:t>
      </w:r>
      <w:r>
        <w:t>oracle打补丁</w:t>
      </w:r>
    </w:p>
    <w:p>
      <w:pPr>
        <w:pStyle w:val="68"/>
      </w:pPr>
      <w:r>
        <w:t>oracle用户下1节点执行</w:t>
      </w:r>
    </w:p>
    <w:p>
      <w:pPr>
        <w:pStyle w:val="68"/>
      </w:pPr>
      <w:r>
        <w:t>&lt;UNZIPPED_PATCH_LOCATION&gt;/%BUGNO%/%OCW TRACKING BUG%/custom/scripts/prepatch.sh -dbhome &lt;ORACLE_HOME&gt;</w:t>
      </w:r>
    </w:p>
    <w:p>
      <w:pPr>
        <w:pStyle w:val="68"/>
      </w:pPr>
    </w:p>
    <w:p>
      <w:pPr>
        <w:pStyle w:val="68"/>
      </w:pPr>
      <w:r>
        <w:t>&lt;ORACLE_HOME&gt;/OPatch/opatch apply -oh &lt;ORACLE_HOME&gt; -local &lt;UNZIPPED_PATCH_LOCATION&gt;/%BUGNO%/%OCW TRACKING BUG%</w:t>
      </w:r>
    </w:p>
    <w:p>
      <w:pPr>
        <w:pStyle w:val="68"/>
      </w:pPr>
    </w:p>
    <w:p>
      <w:pPr>
        <w:pStyle w:val="68"/>
      </w:pPr>
      <w:r>
        <w:t>&lt;ORACLE_HOME&gt;/OPatch/opatch apply -oh &lt;ORACLE_HOME&gt; -local &lt;UNZIPPED_PATCH_LOCATION&gt;/%BUGNO%/%RDBMS PSU TRACKING BUG%</w:t>
      </w:r>
    </w:p>
    <w:p>
      <w:pPr>
        <w:pStyle w:val="68"/>
      </w:pPr>
    </w:p>
    <w:p>
      <w:pPr>
        <w:pStyle w:val="68"/>
      </w:pPr>
      <w:r>
        <w:t>&lt;UNZIPPED_PATCH_LOCATION&gt;/%BUGNO%/%OCW TRACKING BUG%/custom/scripts/postpatch.sh -dbhome &lt;ORACLE_HOME&gt;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/oracle/soft/30899722/30894985/custom/scripts/prepatch.sh -dbhome /oracle/app/product/19.3.0/db_1</w:t>
      </w:r>
    </w:p>
    <w:p>
      <w:pPr>
        <w:pStyle w:val="68"/>
      </w:pPr>
    </w:p>
    <w:p>
      <w:pPr>
        <w:pStyle w:val="68"/>
      </w:pPr>
      <w:r>
        <w:t>/oracle/app/product/19.3.0/db_1/OPatch/opatch apply -oh /oracle/app/product/19.3.0/db_1 -local /oracle/soft/30899722/30894985</w:t>
      </w:r>
    </w:p>
    <w:p>
      <w:pPr>
        <w:pStyle w:val="68"/>
      </w:pPr>
    </w:p>
    <w:p>
      <w:pPr>
        <w:pStyle w:val="68"/>
      </w:pPr>
      <w:r>
        <w:t>/oracle/app/product/19.3.0/db_1/OPatch/opatch apply -oh /oracle/app/product/19.3.0/db_1 -local /oracle/soft/30899722/30869156</w:t>
      </w:r>
    </w:p>
    <w:p>
      <w:pPr>
        <w:pStyle w:val="68"/>
      </w:pPr>
    </w:p>
    <w:p>
      <w:pPr>
        <w:pStyle w:val="68"/>
      </w:pPr>
      <w:r>
        <w:t>/oracle/soft/30899722/30894985/custom/scripts/postpatch.sh -dbhome /oracle/app/product/19.3.0/db_1</w:t>
      </w:r>
    </w:p>
    <w:p>
      <w:pPr>
        <w:pStyle w:val="68"/>
      </w:pPr>
    </w:p>
    <w:p>
      <w:pPr>
        <w:pStyle w:val="68"/>
      </w:pPr>
      <w:r>
        <w:t>五 1</w:t>
      </w:r>
      <w:r>
        <w:rPr>
          <w:rFonts w:hint="eastAsia"/>
        </w:rPr>
        <w:t>节点</w:t>
      </w:r>
      <w:r>
        <w:t>起集群</w:t>
      </w:r>
    </w:p>
    <w:p>
      <w:pPr>
        <w:pStyle w:val="68"/>
      </w:pPr>
      <w:r>
        <w:t>root用户下1节点执行</w:t>
      </w:r>
    </w:p>
    <w:p>
      <w:pPr>
        <w:pStyle w:val="68"/>
      </w:pPr>
      <w:r>
        <w:t>&lt;GI_HOME&gt;/rdbms/install/rootadd_rdbms.sh</w:t>
      </w:r>
    </w:p>
    <w:p>
      <w:pPr>
        <w:pStyle w:val="68"/>
      </w:pPr>
      <w:r>
        <w:t>&lt;GI_HOME&gt;/crs/install/rootcrs.sh -postpatch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/oracle/grid/crs_1/rdbms/install/rootadd_rdbms.sh</w:t>
      </w:r>
    </w:p>
    <w:p>
      <w:pPr>
        <w:pStyle w:val="68"/>
      </w:pPr>
      <w:r>
        <w:t>/oracle/grid/crs_1/crs/install/rootcrs.sh -postpatch</w:t>
      </w:r>
    </w:p>
    <w:p>
      <w:pPr>
        <w:pStyle w:val="68"/>
      </w:pPr>
      <w:r>
        <w:t>六 1</w:t>
      </w:r>
      <w:r>
        <w:rPr>
          <w:rFonts w:hint="eastAsia"/>
        </w:rPr>
        <w:t>节点</w:t>
      </w:r>
      <w:r>
        <w:t>起库</w:t>
      </w:r>
    </w:p>
    <w:p>
      <w:pPr>
        <w:pStyle w:val="68"/>
      </w:pPr>
      <w:r>
        <w:t xml:space="preserve">oracle用户下1节点执行 </w:t>
      </w:r>
    </w:p>
    <w:p>
      <w:pPr>
        <w:pStyle w:val="68"/>
      </w:pPr>
      <w:r>
        <w:t>1:&lt;ORACLE_HOME&gt;/bin/srvctl start home -o &lt;ORACLE_HOME&gt; -s &lt;status file location&gt; -n &lt;node name&gt;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/oracle/app/product/19.3.0/db_1/bin/srvctl start home -o /oracle/app/product/19.3.0/db_1 -s /oracle/soft/w -n rac1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七</w:t>
      </w:r>
      <w:r>
        <w:t xml:space="preserve"> 2</w:t>
      </w:r>
      <w:r>
        <w:rPr>
          <w:rFonts w:hint="eastAsia"/>
        </w:rPr>
        <w:t>节点</w:t>
      </w:r>
      <w:r>
        <w:t>关闭库</w:t>
      </w:r>
    </w:p>
    <w:p>
      <w:pPr>
        <w:pStyle w:val="68"/>
      </w:pPr>
      <w:r>
        <w:t>oracle用户下2节点执行</w:t>
      </w:r>
    </w:p>
    <w:p>
      <w:pPr>
        <w:pStyle w:val="68"/>
      </w:pPr>
      <w:r>
        <w:t>&lt;ORACLE_HOME&gt;/bin/srvctl stop home -o &lt;ORACLE_HOME&gt; -s &lt;status file location&gt; -n &lt;node name&gt;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/oracle/app/product/19.3.0/db_1/bin/srvctl stop home -o /oracle/app/product/19.3.0/db_1 -s /oracle/soft/w -n rac2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八</w:t>
      </w:r>
      <w:r>
        <w:t xml:space="preserve"> 2</w:t>
      </w:r>
      <w:r>
        <w:rPr>
          <w:rFonts w:hint="eastAsia"/>
        </w:rPr>
        <w:t>节点</w:t>
      </w:r>
      <w:r>
        <w:t>运行预安装脚本</w:t>
      </w:r>
    </w:p>
    <w:p>
      <w:pPr>
        <w:pStyle w:val="68"/>
      </w:pPr>
      <w:r>
        <w:t>root用户下2节点执行</w:t>
      </w:r>
    </w:p>
    <w:p>
      <w:pPr>
        <w:pStyle w:val="68"/>
      </w:pPr>
      <w:r>
        <w:t>&lt;GI_HOME&gt;/crs/install/rootcrs.sh -prepatch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/oracle/grid/crs_1/crs/install/rootcrs.sh -prepatch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九</w:t>
      </w:r>
      <w:r>
        <w:t xml:space="preserve"> 2</w:t>
      </w:r>
      <w:r>
        <w:rPr>
          <w:rFonts w:hint="eastAsia"/>
        </w:rPr>
        <w:t>节点</w:t>
      </w:r>
      <w:r>
        <w:t>gi打补丁</w:t>
      </w:r>
    </w:p>
    <w:p>
      <w:pPr>
        <w:pStyle w:val="68"/>
      </w:pPr>
      <w:r>
        <w:t>grid用户下2节点执行</w:t>
      </w:r>
    </w:p>
    <w:p>
      <w:pPr>
        <w:pStyle w:val="68"/>
      </w:pPr>
      <w:r>
        <w:t>&lt;GI_HOME&gt;/OPatch/opatch apply -oh &lt;GI_HOME&gt; -local &lt;UNZIPPED_PATCH_LOCATION&gt;/%BUGNO%/%OCW TRACKING BUG%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将节点</w:t>
      </w:r>
      <w:r>
        <w:t>2</w:t>
      </w:r>
      <w:r>
        <w:rPr>
          <w:rFonts w:hint="eastAsia"/>
        </w:rPr>
        <w:t>的</w:t>
      </w:r>
      <w:r>
        <w:t xml:space="preserve"> /oracle/oraInventory/ContentsXML/oui-patch.xml</w:t>
      </w:r>
      <w:r>
        <w:rPr>
          <w:rFonts w:hint="eastAsia"/>
        </w:rPr>
        <w:t>权限修改成与节点</w:t>
      </w:r>
      <w:r>
        <w:t>1</w:t>
      </w:r>
      <w:r>
        <w:rPr>
          <w:rFonts w:hint="eastAsia"/>
        </w:rPr>
        <w:t>一致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将</w:t>
      </w:r>
      <w:r>
        <w:t>1</w:t>
      </w:r>
      <w:r>
        <w:rPr>
          <w:rFonts w:hint="eastAsia"/>
        </w:rPr>
        <w:t>节点</w:t>
      </w:r>
      <w:r>
        <w:t>&lt;grid_home&gt;/inventory/oneoffs</w:t>
      </w:r>
      <w:r>
        <w:rPr>
          <w:rFonts w:hint="eastAsia"/>
        </w:rPr>
        <w:t>下的</w:t>
      </w:r>
      <w:r>
        <w:t>30869156</w:t>
      </w:r>
      <w:r>
        <w:rPr>
          <w:rFonts w:hint="eastAsia"/>
        </w:rPr>
        <w:t>传至</w:t>
      </w:r>
      <w:r>
        <w:t>2</w:t>
      </w:r>
      <w:r>
        <w:rPr>
          <w:rFonts w:hint="eastAsia"/>
        </w:rPr>
        <w:t>节点</w:t>
      </w:r>
      <w:r>
        <w:t>&lt;grid_home&gt;/oneoffs</w:t>
      </w:r>
      <w:r>
        <w:rPr>
          <w:rFonts w:hint="eastAsia"/>
        </w:rPr>
        <w:t>下，</w:t>
      </w:r>
    </w:p>
    <w:p>
      <w:pPr>
        <w:pStyle w:val="68"/>
      </w:pPr>
      <w:r>
        <w:rPr>
          <w:rFonts w:hint="eastAsia"/>
        </w:rPr>
        <w:t>scp -r &lt;</w:t>
      </w:r>
      <w:r>
        <w:t>grid_home&gt;</w:t>
      </w:r>
      <w:r>
        <w:rPr>
          <w:rFonts w:hint="eastAsia"/>
        </w:rPr>
        <w:t>/inventory/oneoffs</w:t>
      </w:r>
      <w:r>
        <w:t>/</w:t>
      </w:r>
      <w:r>
        <w:rPr>
          <w:rFonts w:hint="eastAsia"/>
        </w:rPr>
        <w:t>30869156/</w:t>
      </w:r>
      <w:r>
        <w:t xml:space="preserve"> </w:t>
      </w:r>
      <w:r>
        <w:rPr>
          <w:rFonts w:hint="eastAsia"/>
        </w:rPr>
        <w:t>rac2:/oracle/grid/crs_1/inventory/oneoffs/</w:t>
      </w:r>
    </w:p>
    <w:p>
      <w:pPr>
        <w:pStyle w:val="68"/>
      </w:pPr>
    </w:p>
    <w:p>
      <w:pPr>
        <w:pStyle w:val="68"/>
      </w:pPr>
      <w:r>
        <w:t>&lt;GI_HOME&gt;/OPatch/opatch apply -oh &lt;GI_HOME&gt; -local &lt;UNZIPPED_PATCH_LOCATION&gt;/%BUGNO%/%ACFS TRACKING BUG%</w:t>
      </w:r>
    </w:p>
    <w:p>
      <w:pPr>
        <w:pStyle w:val="68"/>
      </w:pPr>
    </w:p>
    <w:p>
      <w:pPr>
        <w:pStyle w:val="68"/>
      </w:pPr>
      <w:r>
        <w:t>&lt;GI_HOME&gt;/OPatch/opatch apply -oh &lt;GI_HOME&gt; -local &lt;UNZIPPED_PATCH_LOCATION&gt;/%BUGNO%/%DBWLM TRACKING BUG%</w:t>
      </w:r>
    </w:p>
    <w:p>
      <w:pPr>
        <w:pStyle w:val="68"/>
      </w:pPr>
    </w:p>
    <w:p>
      <w:pPr>
        <w:pStyle w:val="68"/>
      </w:pPr>
      <w:r>
        <w:t>&lt;GI_HOME&gt;/OPatch/opatch apply -oh &lt;GI_HOME&gt; -local &lt;UNZIPPED_PATCH_LOCATION&gt;/%BUGNO%/%RDBMS PSU TRACKING BUG%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/oracle/grid/crs_1/OPatch/opatch apply -oh /oracle/grid/crs_1 -local /oracle/soft/30899722/30894985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修改权限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传输</w:t>
      </w:r>
      <w:r>
        <w:t>30869156</w:t>
      </w:r>
    </w:p>
    <w:p>
      <w:pPr>
        <w:pStyle w:val="68"/>
      </w:pPr>
    </w:p>
    <w:p>
      <w:pPr>
        <w:pStyle w:val="68"/>
      </w:pPr>
      <w:r>
        <w:t>/oracle/grid/crs_1/OPatch/opatch apply -oh /oracle/grid/crs_1 -local /oracle/soft/30899722/30869304</w:t>
      </w:r>
    </w:p>
    <w:p>
      <w:pPr>
        <w:pStyle w:val="68"/>
      </w:pPr>
    </w:p>
    <w:p>
      <w:pPr>
        <w:pStyle w:val="68"/>
      </w:pPr>
      <w:r>
        <w:t>/oracle/grid/crs_1/OPatch/opatch apply -oh /oracle/grid/crs_1 -local /oracle/soft/30899722/30898856</w:t>
      </w:r>
    </w:p>
    <w:p>
      <w:pPr>
        <w:pStyle w:val="68"/>
      </w:pPr>
    </w:p>
    <w:p>
      <w:pPr>
        <w:pStyle w:val="68"/>
      </w:pPr>
      <w:r>
        <w:t>/oracle/grid/crs_1/OPatch/opatch apply -oh /oracle/grid/crs_1 -local /oracle/soft/30899722/30869156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十</w:t>
      </w:r>
      <w:r>
        <w:t xml:space="preserve"> 2</w:t>
      </w:r>
      <w:r>
        <w:rPr>
          <w:rFonts w:hint="eastAsia"/>
        </w:rPr>
        <w:t>节点</w:t>
      </w:r>
      <w:r>
        <w:t>oracle打补丁</w:t>
      </w:r>
    </w:p>
    <w:p>
      <w:pPr>
        <w:pStyle w:val="68"/>
      </w:pPr>
      <w:r>
        <w:t>oracle用户下2节点执行</w:t>
      </w:r>
    </w:p>
    <w:p>
      <w:pPr>
        <w:pStyle w:val="68"/>
      </w:pPr>
      <w:r>
        <w:t>&lt;UNZIPPED_PATCH_LOCATION&gt;/%BUGNO%/%OCW TRACKING BUG%/custom/scripts/prepatch.sh -dbhome &lt;ORACLE_HOME&gt;</w:t>
      </w:r>
    </w:p>
    <w:p>
      <w:pPr>
        <w:pStyle w:val="68"/>
      </w:pPr>
    </w:p>
    <w:p>
      <w:pPr>
        <w:pStyle w:val="68"/>
      </w:pPr>
      <w:r>
        <w:t>&lt;ORACLE_HOME&gt;/OPatch/opatch apply -oh &lt;ORACLE_HOME&gt; -local &lt;UNZIPPED_PATCH_LOCATION&gt;/%BUGNO%/%OCW TRACKING BUG%</w:t>
      </w:r>
    </w:p>
    <w:p>
      <w:pPr>
        <w:pStyle w:val="68"/>
      </w:pPr>
    </w:p>
    <w:p>
      <w:pPr>
        <w:pStyle w:val="68"/>
      </w:pPr>
      <w:r>
        <w:t>&lt;ORACLE_HOME&gt;/OPatch/opatch apply -oh &lt;ORACLE_HOME&gt; -local &lt;UNZIPPED_PATCH_LOCATION&gt;/%BUGNO%/%RDBMS PSU TRACKING BUG%</w:t>
      </w:r>
    </w:p>
    <w:p>
      <w:pPr>
        <w:pStyle w:val="68"/>
      </w:pPr>
    </w:p>
    <w:p>
      <w:pPr>
        <w:pStyle w:val="68"/>
      </w:pPr>
      <w:r>
        <w:t>&lt;UNZIPPED_PATCH_LOCATION&gt;/%BUGNO%/%OCW TRACKING BUG%/custom/scripts/postpatch.sh -dbhome &lt;ORACLE_HOME&gt;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/oracle/soft/30899722/30894985/custom/scripts/prepatch.sh -dbhome /oracle/app/product/19.3.0/db_1</w:t>
      </w:r>
    </w:p>
    <w:p>
      <w:pPr>
        <w:pStyle w:val="68"/>
      </w:pPr>
    </w:p>
    <w:p>
      <w:pPr>
        <w:pStyle w:val="68"/>
      </w:pPr>
      <w:r>
        <w:t>/oracle/app/product/19.3.0/db_1/OPatch/opatch apply -oh /oracle/app/product/19.3.0/db_1 -local /oracle/soft/30899722/30894985</w:t>
      </w:r>
    </w:p>
    <w:p>
      <w:pPr>
        <w:pStyle w:val="68"/>
      </w:pPr>
    </w:p>
    <w:p>
      <w:pPr>
        <w:pStyle w:val="68"/>
      </w:pPr>
      <w:r>
        <w:t>/oracle/app/product/19.3.0/db_1/OPatch/opatch apply -oh /oracle/app/product/19.3.0/db_1 -local /oracle/soft/30899722/30869156</w:t>
      </w:r>
    </w:p>
    <w:p>
      <w:pPr>
        <w:pStyle w:val="68"/>
      </w:pPr>
    </w:p>
    <w:p>
      <w:pPr>
        <w:pStyle w:val="68"/>
      </w:pPr>
      <w:r>
        <w:t>/oracle/soft/30899722/30894985/custom/scripts/postpatch.sh -dbhome /oracle/app/product/19.3.0/db_1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十一</w:t>
      </w:r>
      <w:r>
        <w:t xml:space="preserve"> 2</w:t>
      </w:r>
      <w:r>
        <w:rPr>
          <w:rFonts w:hint="eastAsia"/>
        </w:rPr>
        <w:t>节点</w:t>
      </w:r>
      <w:r>
        <w:t>起集群</w:t>
      </w:r>
    </w:p>
    <w:p>
      <w:pPr>
        <w:pStyle w:val="68"/>
      </w:pPr>
      <w:r>
        <w:t>root用户下2节点执行</w:t>
      </w:r>
    </w:p>
    <w:p>
      <w:pPr>
        <w:pStyle w:val="68"/>
      </w:pPr>
      <w:r>
        <w:t>&lt;GI_HOME&gt;/rdbms/install/rootadd_rdbms.sh</w:t>
      </w:r>
    </w:p>
    <w:p>
      <w:pPr>
        <w:pStyle w:val="68"/>
      </w:pPr>
      <w:r>
        <w:t>&lt;GI_HOME&gt;/crs/install/rootcrs.sh -postpatch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/oracle/grid/crs_1/rdbms/install/rootadd_rdbms.sh</w:t>
      </w:r>
    </w:p>
    <w:p>
      <w:pPr>
        <w:pStyle w:val="68"/>
      </w:pPr>
      <w:r>
        <w:t>/oracle/grid/crs_1/crs/install/rootcrs.sh -postpatch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十二</w:t>
      </w:r>
      <w:r>
        <w:t xml:space="preserve"> 2</w:t>
      </w:r>
      <w:r>
        <w:rPr>
          <w:rFonts w:hint="eastAsia"/>
        </w:rPr>
        <w:t>节点</w:t>
      </w:r>
      <w:r>
        <w:t>起库</w:t>
      </w:r>
    </w:p>
    <w:p>
      <w:pPr>
        <w:pStyle w:val="68"/>
      </w:pPr>
      <w:r>
        <w:t xml:space="preserve">oracle用户下2节点执行 </w:t>
      </w:r>
    </w:p>
    <w:p>
      <w:pPr>
        <w:pStyle w:val="68"/>
      </w:pPr>
      <w:r>
        <w:t>&lt;ORACLE_HOME&gt;/bin/srvctl start home -o &lt;ORACLE_HOME&gt; -s &lt;status file location&gt; -n &lt;node name&gt;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  <w:rPr>
          <w:shd w:val="clear" w:color="auto" w:fill="FFFFFF"/>
        </w:rPr>
      </w:pPr>
      <w:r>
        <w:t>/oracle/app/product/19.3.0/db_1/bin/srvctl start home -o /oracle/app/product/19.3.0/db_1 -s /oracle/soft/w -n rac2</w:t>
      </w:r>
    </w:p>
    <w:p>
      <w:pPr>
        <w:rPr>
          <w:shd w:val="clear" w:color="auto" w:fill="FFFFFF"/>
        </w:rPr>
      </w:pPr>
    </w:p>
    <w:p>
      <w:pPr>
        <w:pStyle w:val="3"/>
        <w:spacing w:before="163" w:after="163"/>
      </w:pPr>
      <w:bookmarkStart w:id="165" w:name="_Toc71899995"/>
      <w:bookmarkStart w:id="166" w:name="_Toc44438073"/>
      <w:r>
        <w:t xml:space="preserve">7.7 </w:t>
      </w:r>
      <w:r>
        <w:rPr>
          <w:rFonts w:hint="eastAsia"/>
        </w:rPr>
        <w:t>查看补丁</w:t>
      </w:r>
      <w:bookmarkEnd w:id="165"/>
      <w:bookmarkEnd w:id="166"/>
    </w:p>
    <w:p>
      <w:r>
        <w:drawing>
          <wp:inline distT="0" distB="0" distL="0" distR="0">
            <wp:extent cx="5608955" cy="1012825"/>
            <wp:effectExtent l="0" t="0" r="5080" b="3175"/>
            <wp:docPr id="53" name="图片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3"/>
                    <a:stretch>
                      <a:fillRect/>
                    </a:stretch>
                  </pic:blipFill>
                  <pic:spPr>
                    <a:xfrm>
                      <a:off x="0" y="0"/>
                      <a:ext cx="5608899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spacing w:before="163" w:after="163"/>
      </w:pPr>
      <w:bookmarkStart w:id="167" w:name="_Toc44438074"/>
      <w:bookmarkStart w:id="168" w:name="_Toc71899996"/>
      <w:r>
        <w:t>7.8 手工打补丁错误汇总</w:t>
      </w:r>
      <w:bookmarkEnd w:id="167"/>
      <w:bookmarkEnd w:id="168"/>
    </w:p>
    <w:p>
      <w:pPr>
        <w:rPr>
          <w:rFonts w:cs="Times New Roman"/>
          <w:color w:val="FF0000"/>
          <w:szCs w:val="21"/>
        </w:rPr>
      </w:pPr>
      <w:r>
        <w:rPr>
          <w:rFonts w:hint="eastAsia" w:cs="Times New Roman"/>
          <w:color w:val="FF0000"/>
          <w:szCs w:val="21"/>
        </w:rPr>
        <w:t>错误一：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在跑二步骤的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节点命令时，若出现下图错误，建议手动关集群之后重新再跑一遍命令。手动关集群方法</w:t>
      </w:r>
      <w:r>
        <w:rPr>
          <w:rFonts w:cs="Times New Roman"/>
          <w:szCs w:val="21"/>
        </w:rPr>
        <w:t xml:space="preserve">root:&lt;grid_home&gt;/bin/crsctl stop crs </w:t>
      </w:r>
    </w:p>
    <w:p>
      <w:r>
        <w:drawing>
          <wp:inline distT="0" distB="0" distL="0" distR="0">
            <wp:extent cx="6689090" cy="928370"/>
            <wp:effectExtent l="0" t="0" r="0" b="0"/>
            <wp:docPr id="54" name="图片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909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再次跑一遍命令，成功</w:t>
      </w:r>
    </w:p>
    <w:p>
      <w:r>
        <w:drawing>
          <wp:inline distT="0" distB="0" distL="0" distR="0">
            <wp:extent cx="5662295" cy="815975"/>
            <wp:effectExtent l="0" t="0" r="0" b="0"/>
            <wp:docPr id="55" name="图片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</w:rPr>
      </w:pPr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错误二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在跑步骤三，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节点第二条命令时，报以下错误（权限问题）</w:t>
      </w:r>
    </w:p>
    <w:p>
      <w:r>
        <w:drawing>
          <wp:inline distT="0" distB="0" distL="0" distR="0">
            <wp:extent cx="6548755" cy="963930"/>
            <wp:effectExtent l="0" t="0" r="0" b="0"/>
            <wp:docPr id="56" name="图片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875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</w:t>
      </w:r>
      <w:r>
        <w:rPr>
          <w:rFonts w:cs="Times New Roman"/>
          <w:szCs w:val="21"/>
        </w:rPr>
        <w:t>/oracle/oraInventory/ContentsXML/oui-patch.xml</w:t>
      </w:r>
      <w:r>
        <w:rPr>
          <w:rFonts w:hint="eastAsia" w:cs="Times New Roman"/>
          <w:szCs w:val="21"/>
        </w:rPr>
        <w:t>文件权限更改为何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节点一样或者直接给</w:t>
      </w:r>
      <w:r>
        <w:rPr>
          <w:rFonts w:cs="Times New Roman"/>
          <w:szCs w:val="21"/>
        </w:rPr>
        <w:t>777</w:t>
      </w:r>
    </w:p>
    <w:p/>
    <w:p>
      <w:pPr>
        <w:rPr>
          <w:b/>
          <w:color w:val="FF0000"/>
        </w:rPr>
      </w:pPr>
      <w:r>
        <w:rPr>
          <w:rFonts w:hint="eastAsia"/>
          <w:b/>
          <w:color w:val="FF0000"/>
        </w:rPr>
        <w:t>错误三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接着错误二，更改好权限再次跑步骤三，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节点第二条命令，报以下错误</w:t>
      </w:r>
    </w:p>
    <w:p>
      <w:r>
        <w:drawing>
          <wp:inline distT="0" distB="0" distL="0" distR="0">
            <wp:extent cx="6478270" cy="471170"/>
            <wp:effectExtent l="0" t="0" r="0" b="0"/>
            <wp:docPr id="57" name="图片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节点</w:t>
      </w:r>
      <w:r>
        <w:rPr>
          <w:rFonts w:cs="Times New Roman"/>
          <w:szCs w:val="21"/>
        </w:rPr>
        <w:t>&lt;grid_home&gt;/oneoffs</w:t>
      </w:r>
      <w:r>
        <w:rPr>
          <w:rFonts w:hint="eastAsia" w:cs="Times New Roman"/>
          <w:szCs w:val="21"/>
        </w:rPr>
        <w:t>下的</w:t>
      </w:r>
      <w:r>
        <w:rPr>
          <w:rFonts w:cs="Times New Roman"/>
          <w:szCs w:val="21"/>
        </w:rPr>
        <w:t>30869156</w:t>
      </w:r>
      <w:r>
        <w:rPr>
          <w:rFonts w:hint="eastAsia" w:cs="Times New Roman"/>
          <w:szCs w:val="21"/>
        </w:rPr>
        <w:t>传至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</w:t>
      </w:r>
      <w:r>
        <w:rPr>
          <w:rFonts w:cs="Times New Roman"/>
          <w:szCs w:val="21"/>
        </w:rPr>
        <w:t>&lt;grid_home&gt;/oneoffs</w:t>
      </w:r>
      <w:r>
        <w:rPr>
          <w:rFonts w:hint="eastAsia" w:cs="Times New Roman"/>
          <w:szCs w:val="21"/>
        </w:rPr>
        <w:t>下</w:t>
      </w:r>
    </w:p>
    <w:p>
      <w:pPr>
        <w:pStyle w:val="68"/>
      </w:pPr>
      <w:r>
        <w:t>scp -r &lt;grid_home&gt;/oneoffs/30869156/ rac2:/oracle/grid/crs_1/inventory/oneoffs/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再跑步骤三，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节点第二条命令</w:t>
      </w:r>
    </w:p>
    <w:p/>
    <w:p>
      <w:pPr>
        <w:pStyle w:val="3"/>
        <w:spacing w:before="163" w:after="163"/>
      </w:pPr>
      <w:bookmarkStart w:id="169" w:name="_Toc71899997"/>
      <w:bookmarkStart w:id="170" w:name="_Toc44438075"/>
      <w:r>
        <w:t xml:space="preserve">7.9 </w:t>
      </w:r>
      <w:r>
        <w:rPr>
          <w:rFonts w:hint="eastAsia"/>
        </w:rPr>
        <w:t>将S</w:t>
      </w:r>
      <w:r>
        <w:t>QL</w:t>
      </w:r>
      <w:r>
        <w:rPr>
          <w:rFonts w:hint="eastAsia"/>
        </w:rPr>
        <w:t>文件加载到数据库中（若在建好实例之后打补丁需要这步）</w:t>
      </w:r>
      <w:bookmarkEnd w:id="169"/>
      <w:bookmarkEnd w:id="170"/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说明：在单个节点的每个库上都跑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针对非</w:t>
      </w:r>
      <w:r>
        <w:rPr>
          <w:rFonts w:cs="Times New Roman"/>
          <w:szCs w:val="21"/>
        </w:rPr>
        <w:t>cdb/pdb</w:t>
      </w:r>
      <w:r>
        <w:rPr>
          <w:rFonts w:hint="eastAsia" w:cs="Times New Roman"/>
          <w:szCs w:val="21"/>
        </w:rPr>
        <w:t>数据库</w:t>
      </w:r>
    </w:p>
    <w:p>
      <w:pPr>
        <w:pStyle w:val="68"/>
      </w:pPr>
      <w:r>
        <w:t>$sqlplus /nolog</w:t>
      </w:r>
    </w:p>
    <w:p>
      <w:pPr>
        <w:pStyle w:val="68"/>
      </w:pPr>
      <w:r>
        <w:t>SQL&gt; Connect / as sysdba</w:t>
      </w:r>
    </w:p>
    <w:p>
      <w:pPr>
        <w:pStyle w:val="68"/>
      </w:pPr>
      <w:r>
        <w:t>SQL&gt; startup</w:t>
      </w:r>
    </w:p>
    <w:p>
      <w:pPr>
        <w:pStyle w:val="68"/>
      </w:pPr>
      <w:r>
        <w:t>SQL&gt; quit</w:t>
      </w:r>
    </w:p>
    <w:p>
      <w:pPr>
        <w:pStyle w:val="68"/>
      </w:pPr>
      <w:r>
        <w:t>$cd $ORACLE_HOME/OPatch</w:t>
      </w:r>
    </w:p>
    <w:p>
      <w:pPr>
        <w:pStyle w:val="68"/>
      </w:pPr>
      <w:r>
        <w:t>$./datapatch -verbose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针对</w:t>
      </w:r>
      <w:r>
        <w:rPr>
          <w:rFonts w:cs="Times New Roman"/>
          <w:szCs w:val="21"/>
        </w:rPr>
        <w:t>cdb/pdb</w:t>
      </w:r>
      <w:r>
        <w:rPr>
          <w:rFonts w:hint="eastAsia" w:cs="Times New Roman"/>
          <w:szCs w:val="21"/>
        </w:rPr>
        <w:t>数据库</w:t>
      </w:r>
    </w:p>
    <w:p>
      <w:pPr>
        <w:pStyle w:val="68"/>
      </w:pPr>
      <w:r>
        <w:t>$sqlplus /nolog</w:t>
      </w:r>
    </w:p>
    <w:p>
      <w:pPr>
        <w:pStyle w:val="68"/>
      </w:pPr>
      <w:r>
        <w:t>SQL&gt; Connect / as sysdba</w:t>
      </w:r>
    </w:p>
    <w:p>
      <w:pPr>
        <w:pStyle w:val="68"/>
      </w:pPr>
      <w:r>
        <w:t>SQL&gt; startup</w:t>
      </w:r>
    </w:p>
    <w:p>
      <w:pPr>
        <w:pStyle w:val="68"/>
      </w:pPr>
      <w:r>
        <w:t>SQL&gt; alter pluggable database all</w:t>
      </w:r>
      <w:r>
        <w:rPr>
          <w:color w:val="000000"/>
        </w:rPr>
        <w:t xml:space="preserve"> </w:t>
      </w:r>
      <w:r>
        <w:t>open;</w:t>
      </w:r>
    </w:p>
    <w:p>
      <w:pPr>
        <w:pStyle w:val="68"/>
      </w:pPr>
      <w:r>
        <w:t>SQL&gt; quit</w:t>
      </w:r>
    </w:p>
    <w:p>
      <w:pPr>
        <w:pStyle w:val="68"/>
      </w:pPr>
      <w:r>
        <w:t>$cd $ORACLE_HOME/OPatch</w:t>
      </w:r>
    </w:p>
    <w:p>
      <w:pPr>
        <w:pStyle w:val="68"/>
      </w:pPr>
      <w:r>
        <w:t>$./datapatch -verbose</w:t>
      </w:r>
    </w:p>
    <w:p/>
    <w:p>
      <w:pPr>
        <w:pStyle w:val="3"/>
        <w:spacing w:before="163" w:after="163"/>
      </w:pPr>
      <w:bookmarkStart w:id="171" w:name="_Toc71899998"/>
      <w:bookmarkStart w:id="172" w:name="_Toc44438076"/>
      <w:r>
        <w:t xml:space="preserve">7.10 </w:t>
      </w:r>
      <w:r>
        <w:rPr>
          <w:rFonts w:hint="eastAsia"/>
        </w:rPr>
        <w:t>编译无效对象（若在建好实例之后打补丁需要这步）</w:t>
      </w:r>
      <w:bookmarkEnd w:id="171"/>
      <w:bookmarkEnd w:id="172"/>
    </w:p>
    <w:p>
      <w:pPr>
        <w:pStyle w:val="68"/>
      </w:pPr>
      <w:r>
        <w:t>cd $ORACLE_HOME/rdbms/admin</w:t>
      </w:r>
    </w:p>
    <w:p>
      <w:pPr>
        <w:pStyle w:val="68"/>
      </w:pPr>
      <w:r>
        <w:t>sqlplus /nolog</w:t>
      </w:r>
    </w:p>
    <w:p>
      <w:pPr>
        <w:pStyle w:val="68"/>
      </w:pPr>
      <w:r>
        <w:t>SQL&gt; CONNECT / AS SYSDBA</w:t>
      </w:r>
    </w:p>
    <w:p>
      <w:pPr>
        <w:pStyle w:val="68"/>
      </w:pPr>
      <w:r>
        <w:t>SQL&gt; @utlrp.sql</w:t>
      </w:r>
    </w:p>
    <w:p/>
    <w:p>
      <w:pPr>
        <w:pStyle w:val="3"/>
        <w:spacing w:before="163" w:after="163"/>
      </w:pPr>
      <w:bookmarkStart w:id="173" w:name="_Toc71899999"/>
      <w:bookmarkStart w:id="174" w:name="_Toc44438077"/>
      <w:r>
        <w:t xml:space="preserve">7.11 </w:t>
      </w:r>
      <w:r>
        <w:rPr>
          <w:rFonts w:hint="eastAsia"/>
        </w:rPr>
        <w:t>升级rman</w:t>
      </w:r>
      <w:bookmarkEnd w:id="173"/>
      <w:bookmarkEnd w:id="174"/>
    </w:p>
    <w:p>
      <w:pPr>
        <w:pStyle w:val="68"/>
      </w:pPr>
      <w:r>
        <w:rPr>
          <w:rFonts w:hint="eastAsia"/>
        </w:rPr>
        <w:t>需要2遍确认</w:t>
      </w:r>
    </w:p>
    <w:p>
      <w:pPr>
        <w:pStyle w:val="68"/>
      </w:pPr>
      <w:r>
        <w:t>$ rman catalog username/password@alias</w:t>
      </w:r>
    </w:p>
    <w:p>
      <w:pPr>
        <w:pStyle w:val="68"/>
      </w:pPr>
      <w:r>
        <w:t>RMAN&gt; UPGRADE CATALOG;</w:t>
      </w:r>
    </w:p>
    <w:p>
      <w:pPr>
        <w:pStyle w:val="68"/>
      </w:pPr>
      <w:r>
        <w:t>RMAN&gt; UPGRADE CATALOG;</w:t>
      </w:r>
    </w:p>
    <w:p>
      <w:pPr>
        <w:pStyle w:val="68"/>
      </w:pPr>
      <w:r>
        <w:t>RMAN&gt; EXIT;</w:t>
      </w:r>
    </w:p>
    <w:p>
      <w:pPr>
        <w:pStyle w:val="2"/>
        <w:spacing w:before="163" w:after="163"/>
        <w:rPr>
          <w:b/>
        </w:rPr>
      </w:pPr>
      <w:bookmarkStart w:id="175" w:name="_Toc71900000"/>
      <w:r>
        <w:rPr>
          <w:rFonts w:hint="eastAsia"/>
          <w:b/>
        </w:rPr>
        <w:t xml:space="preserve">第八部分 </w:t>
      </w:r>
      <w:r>
        <w:rPr>
          <w:b/>
        </w:rPr>
        <w:t>19C</w:t>
      </w:r>
      <w:r>
        <w:rPr>
          <w:rFonts w:hint="eastAsia"/>
          <w:b/>
        </w:rPr>
        <w:t>创建数据磁盘组</w:t>
      </w:r>
      <w:bookmarkEnd w:id="175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单个节点上执行就可。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grid用户</w:t>
      </w:r>
      <w:r>
        <w:rPr>
          <w:rFonts w:hint="eastAsia" w:cs="Times New Roman"/>
          <w:szCs w:val="21"/>
        </w:rPr>
        <w:t>执行</w:t>
      </w:r>
      <w:r>
        <w:rPr>
          <w:rFonts w:cs="Times New Roman"/>
          <w:szCs w:val="21"/>
        </w:rPr>
        <w:t>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打开</w:t>
      </w:r>
      <w:r>
        <w:rPr>
          <w:rFonts w:cs="Times New Roman"/>
          <w:szCs w:val="21"/>
        </w:rPr>
        <w:t>Xmanager-passive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DISPLAY=xxx.xxx.xxx.xxx:0.0(xxx.xxx.xxx.xxx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操作机器的IP 0.0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Xmanager的端口)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LANG=en_US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grid用户运行asmca</w:t>
      </w:r>
    </w:p>
    <w:p>
      <w:r>
        <w:t>asmca</w:t>
      </w:r>
    </w:p>
    <w:p/>
    <w:p>
      <w:r>
        <w:drawing>
          <wp:inline distT="0" distB="0" distL="0" distR="0">
            <wp:extent cx="5669280" cy="3629660"/>
            <wp:effectExtent l="0" t="0" r="0" b="0"/>
            <wp:docPr id="58" name="图片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1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</w:rPr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添加</w:t>
      </w:r>
      <w:r>
        <w:rPr>
          <w:rFonts w:cs="Times New Roman"/>
          <w:szCs w:val="21"/>
        </w:rPr>
        <w:t>asm</w:t>
      </w:r>
      <w:r>
        <w:rPr>
          <w:rFonts w:hint="eastAsia" w:cs="Times New Roman"/>
          <w:szCs w:val="21"/>
        </w:rPr>
        <w:t>盘组名，选择好</w:t>
      </w:r>
      <w:r>
        <w:rPr>
          <w:rFonts w:cs="Times New Roman"/>
          <w:color w:val="FF0000"/>
          <w:szCs w:val="21"/>
        </w:rPr>
        <w:t>redundancy</w:t>
      </w:r>
      <w:r>
        <w:rPr>
          <w:rFonts w:hint="eastAsia" w:cs="Times New Roman"/>
          <w:szCs w:val="21"/>
        </w:rPr>
        <w:t>，选择好要加入组的磁盘，</w:t>
      </w:r>
      <w:r>
        <w:rPr>
          <w:rFonts w:cs="Times New Roman"/>
          <w:szCs w:val="21"/>
        </w:rPr>
        <w:t>Hide advanced options</w:t>
      </w:r>
    </w:p>
    <w:p>
      <w:r>
        <w:rPr>
          <w:rFonts w:hint="eastAsia" w:cs="Times New Roman"/>
          <w:szCs w:val="21"/>
        </w:rPr>
        <w:t>兼容性写上</w:t>
      </w:r>
      <w:r>
        <w:rPr>
          <w:rFonts w:cs="Times New Roman"/>
          <w:szCs w:val="21"/>
        </w:rPr>
        <w:t xml:space="preserve">19.0.0.0   </w:t>
      </w:r>
      <w:r>
        <w:rPr>
          <w:rFonts w:hint="eastAsia" w:cs="Times New Roman"/>
          <w:szCs w:val="21"/>
        </w:rPr>
        <w:t>点</w:t>
      </w:r>
      <w:r>
        <w:rPr>
          <w:rFonts w:cs="Times New Roman"/>
          <w:szCs w:val="21"/>
        </w:rPr>
        <w:t xml:space="preserve">ok   </w:t>
      </w:r>
      <w:r>
        <w:t xml:space="preserve">  </w:t>
      </w:r>
    </w:p>
    <w:p>
      <w:r>
        <w:drawing>
          <wp:inline distT="0" distB="0" distL="0" distR="0">
            <wp:extent cx="5683250" cy="3629660"/>
            <wp:effectExtent l="0" t="0" r="0" b="0"/>
            <wp:docPr id="59" name="图片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mount all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exit</w:t>
      </w:r>
    </w:p>
    <w:p>
      <w:r>
        <w:drawing>
          <wp:inline distT="0" distB="0" distL="0" distR="0">
            <wp:extent cx="5655310" cy="3559175"/>
            <wp:effectExtent l="0" t="0" r="0" b="0"/>
            <wp:docPr id="60" name="图片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1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spacing w:before="163" w:after="163"/>
        <w:rPr>
          <w:b/>
        </w:rPr>
      </w:pPr>
      <w:bookmarkStart w:id="176" w:name="_Toc71900001"/>
      <w:r>
        <w:rPr>
          <w:rFonts w:hint="eastAsia"/>
          <w:b/>
        </w:rPr>
        <w:t xml:space="preserve">第九部分 </w:t>
      </w:r>
      <w:r>
        <w:rPr>
          <w:b/>
        </w:rPr>
        <w:t>19</w:t>
      </w:r>
      <w:r>
        <w:rPr>
          <w:rFonts w:hint="eastAsia"/>
          <w:b/>
        </w:rPr>
        <w:t>c创建实例</w:t>
      </w:r>
      <w:bookmarkEnd w:id="176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Oracle用户执行dbca命令：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DISPLAY=xxx.xxx.xxx.xxx:0.0(xxx.xxx.xxx.xxx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操作机器的IP 0.0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Xmanager的端口)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LANG=en_US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dbca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创建一个数据库</w:t>
      </w:r>
    </w:p>
    <w:p>
      <w:r>
        <w:drawing>
          <wp:inline distT="0" distB="0" distL="0" distR="0">
            <wp:extent cx="5676265" cy="4241165"/>
            <wp:effectExtent l="0" t="0" r="0" b="0"/>
            <wp:docPr id="61" name="图片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4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424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advanced configuration,next</w:t>
      </w:r>
    </w:p>
    <w:p>
      <w:r>
        <w:drawing>
          <wp:inline distT="0" distB="0" distL="0" distR="0">
            <wp:extent cx="5181600" cy="3962400"/>
            <wp:effectExtent l="0" t="0" r="0" b="0"/>
            <wp:docPr id="92" name="图片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1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807" cy="396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</w:t>
      </w:r>
      <w:r>
        <w:rPr>
          <w:rFonts w:cs="Times New Roman"/>
          <w:szCs w:val="21"/>
        </w:rPr>
        <w:t>database</w:t>
      </w:r>
      <w:r>
        <w:rPr>
          <w:rFonts w:hint="eastAsia" w:cs="Times New Roman"/>
          <w:szCs w:val="21"/>
        </w:rPr>
        <w:t>类别、模板，下一步，默认按照图上选择</w:t>
      </w:r>
    </w:p>
    <w:p>
      <w:r>
        <w:drawing>
          <wp:inline distT="0" distB="0" distL="0" distR="0">
            <wp:extent cx="4838700" cy="3721100"/>
            <wp:effectExtent l="0" t="0" r="0" b="0"/>
            <wp:docPr id="63" name="图片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6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select all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next</w:t>
      </w:r>
    </w:p>
    <w:p>
      <w:r>
        <w:drawing>
          <wp:inline distT="0" distB="0" distL="0" distR="0">
            <wp:extent cx="5360035" cy="4072890"/>
            <wp:effectExtent l="0" t="0" r="0" b="0"/>
            <wp:docPr id="64" name="图片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7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0035" cy="407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输入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sid</w:t>
      </w:r>
      <w:r>
        <w:rPr>
          <w:rFonts w:hint="eastAsia" w:cs="Times New Roman"/>
          <w:szCs w:val="21"/>
        </w:rPr>
        <w:t>，选择是否需求</w:t>
      </w:r>
      <w:r>
        <w:rPr>
          <w:rFonts w:cs="Times New Roman"/>
          <w:szCs w:val="21"/>
        </w:rPr>
        <w:t>CDB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PDB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PDB</w:t>
      </w:r>
      <w:r>
        <w:rPr>
          <w:rFonts w:hint="eastAsia" w:cs="Times New Roman"/>
          <w:szCs w:val="21"/>
        </w:rPr>
        <w:t>的名字，个数</w:t>
      </w:r>
    </w:p>
    <w:p>
      <w:r>
        <w:drawing>
          <wp:inline distT="0" distB="0" distL="0" distR="0">
            <wp:extent cx="5253990" cy="4009390"/>
            <wp:effectExtent l="0" t="0" r="0" b="0"/>
            <wp:docPr id="65" name="图片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8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选择数据文件存放位置，是否使用</w:t>
      </w:r>
      <w:r>
        <w:rPr>
          <w:rFonts w:cs="Times New Roman"/>
          <w:szCs w:val="21"/>
        </w:rPr>
        <w:t>OMF</w:t>
      </w:r>
    </w:p>
    <w:p>
      <w:r>
        <w:drawing>
          <wp:inline distT="0" distB="0" distL="0" distR="0">
            <wp:extent cx="5394960" cy="4051300"/>
            <wp:effectExtent l="0" t="0" r="0" b="0"/>
            <wp:docPr id="66" name="图片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9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r>
        <w:drawing>
          <wp:inline distT="0" distB="0" distL="0" distR="0">
            <wp:extent cx="5303520" cy="4016375"/>
            <wp:effectExtent l="0" t="0" r="0" b="0"/>
            <wp:docPr id="67" name="图片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0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r>
        <w:drawing>
          <wp:inline distT="0" distB="0" distL="0" distR="0">
            <wp:extent cx="5338445" cy="4072890"/>
            <wp:effectExtent l="0" t="0" r="0" b="0"/>
            <wp:docPr id="68" name="图片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407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</w:t>
      </w:r>
      <w:r>
        <w:rPr>
          <w:rFonts w:cs="Times New Roman"/>
          <w:szCs w:val="21"/>
        </w:rPr>
        <w:t>sga</w:t>
      </w:r>
      <w:r>
        <w:rPr>
          <w:rFonts w:hint="eastAsia" w:cs="Times New Roman"/>
          <w:szCs w:val="21"/>
        </w:rPr>
        <w:t>、</w:t>
      </w:r>
      <w:r>
        <w:rPr>
          <w:rFonts w:cs="Times New Roman"/>
          <w:szCs w:val="21"/>
        </w:rPr>
        <w:t>pga</w:t>
      </w:r>
      <w:r>
        <w:rPr>
          <w:rFonts w:hint="eastAsia" w:cs="Times New Roman"/>
          <w:szCs w:val="21"/>
        </w:rPr>
        <w:t>大小</w:t>
      </w:r>
    </w:p>
    <w:p>
      <w:pPr>
        <w:rPr>
          <w:rFonts w:hint="eastAsia"/>
        </w:rPr>
      </w:pPr>
      <w:r>
        <w:drawing>
          <wp:inline distT="0" distB="0" distL="0" distR="0">
            <wp:extent cx="5324475" cy="3959860"/>
            <wp:effectExtent l="0" t="0" r="0" b="0"/>
            <wp:docPr id="69" name="图片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2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选择好最大进程连接数</w:t>
      </w:r>
    </w:p>
    <w:p>
      <w:r>
        <w:drawing>
          <wp:inline distT="0" distB="0" distL="0" distR="0">
            <wp:extent cx="5226050" cy="4002405"/>
            <wp:effectExtent l="0" t="0" r="0" b="0"/>
            <wp:docPr id="70" name="图片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23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选择好字符集，</w:t>
      </w:r>
      <w:r>
        <w:rPr>
          <w:rFonts w:cs="Times New Roman"/>
          <w:szCs w:val="21"/>
        </w:rPr>
        <w:t>next</w:t>
      </w:r>
    </w:p>
    <w:p>
      <w:r>
        <w:drawing>
          <wp:inline distT="0" distB="0" distL="0" distR="0">
            <wp:extent cx="5170170" cy="3896995"/>
            <wp:effectExtent l="0" t="0" r="0" b="0"/>
            <wp:docPr id="71" name="图片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4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按照需求是否勾选</w:t>
      </w:r>
      <w:r>
        <w:rPr>
          <w:rFonts w:cs="Times New Roman"/>
          <w:szCs w:val="21"/>
        </w:rPr>
        <w:t>EM</w:t>
      </w:r>
      <w:r>
        <w:rPr>
          <w:rFonts w:hint="eastAsia" w:cs="Times New Roman"/>
          <w:szCs w:val="21"/>
        </w:rPr>
        <w:t>，本文档不勾选，</w:t>
      </w:r>
      <w:r>
        <w:rPr>
          <w:rFonts w:cs="Times New Roman"/>
          <w:szCs w:val="21"/>
        </w:rPr>
        <w:t>cvu</w:t>
      </w:r>
      <w:r>
        <w:rPr>
          <w:rFonts w:hint="eastAsia" w:cs="Times New Roman"/>
          <w:szCs w:val="21"/>
        </w:rPr>
        <w:t>跑出来的日志在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用户下</w:t>
      </w:r>
      <w:r>
        <w:rPr>
          <w:rFonts w:cs="Times New Roman"/>
          <w:szCs w:val="21"/>
        </w:rPr>
        <w:t>$ORACLE_BASE/crsdata/hostname/cvu/cvulog</w:t>
      </w:r>
      <w:r>
        <w:rPr>
          <w:rFonts w:hint="eastAsia" w:cs="Times New Roman"/>
          <w:szCs w:val="21"/>
        </w:rPr>
        <w:t>下</w:t>
      </w:r>
    </w:p>
    <w:p>
      <w:r>
        <w:drawing>
          <wp:inline distT="0" distB="0" distL="0" distR="0">
            <wp:extent cx="5054600" cy="3797300"/>
            <wp:effectExtent l="0" t="0" r="0" b="0"/>
            <wp:docPr id="72" name="图片 72" descr="1591450719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591450719(1)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输入密码</w:t>
      </w:r>
    </w:p>
    <w:p>
      <w:r>
        <w:drawing>
          <wp:inline distT="0" distB="0" distL="0" distR="0">
            <wp:extent cx="5118100" cy="3835400"/>
            <wp:effectExtent l="0" t="0" r="0" b="0"/>
            <wp:docPr id="7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307" cy="38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创建数据库</w:t>
      </w:r>
    </w:p>
    <w:p>
      <w:r>
        <w:drawing>
          <wp:inline distT="0" distB="0" distL="0" distR="0">
            <wp:extent cx="5003800" cy="3708400"/>
            <wp:effectExtent l="0" t="0" r="0" b="0"/>
            <wp:docPr id="7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以下报错可忽略，若其他报错，建议处理完再继续，如果</w:t>
      </w:r>
      <w:r>
        <w:rPr>
          <w:rFonts w:cs="Times New Roman"/>
          <w:szCs w:val="21"/>
        </w:rPr>
        <w:t>fixable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，可以选择</w:t>
      </w:r>
      <w:r>
        <w:rPr>
          <w:rFonts w:cs="Times New Roman"/>
          <w:szCs w:val="21"/>
        </w:rPr>
        <w:t>fix &amp; check again</w:t>
      </w:r>
      <w:r>
        <w:rPr>
          <w:rFonts w:hint="eastAsia" w:cs="Times New Roman"/>
          <w:szCs w:val="21"/>
        </w:rPr>
        <w:t>，两个端点用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用户去跑给出的命令</w:t>
      </w:r>
    </w:p>
    <w:p>
      <w:r>
        <w:drawing>
          <wp:inline distT="0" distB="0" distL="0" distR="0">
            <wp:extent cx="5233035" cy="4065270"/>
            <wp:effectExtent l="0" t="0" r="0" b="0"/>
            <wp:docPr id="75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finish</w:t>
      </w:r>
    </w:p>
    <w:p>
      <w:r>
        <w:drawing>
          <wp:inline distT="0" distB="0" distL="0" distR="0">
            <wp:extent cx="5648325" cy="4332605"/>
            <wp:effectExtent l="0" t="0" r="0" b="0"/>
            <wp:docPr id="7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3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669280" cy="3453765"/>
            <wp:effectExtent l="0" t="0" r="0" b="0"/>
            <wp:docPr id="9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655310" cy="1814830"/>
            <wp:effectExtent l="0" t="0" r="0" b="0"/>
            <wp:docPr id="9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此报错为没有角色分离。</w:t>
      </w:r>
      <w:r>
        <w:rPr>
          <w:rFonts w:cs="Times New Roman"/>
          <w:szCs w:val="21"/>
        </w:rPr>
        <w:t>RDBMS</w:t>
      </w:r>
      <w:r>
        <w:rPr>
          <w:rFonts w:hint="eastAsia" w:cs="Times New Roman"/>
          <w:szCs w:val="21"/>
        </w:rPr>
        <w:t>和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二进制文件均由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拥有。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解决方法是，修改用户</w:t>
      </w:r>
      <w:r>
        <w:rPr>
          <w:rFonts w:cs="Times New Roman"/>
          <w:szCs w:val="21"/>
        </w:rPr>
        <w:t>“ oracle”</w:t>
      </w:r>
      <w:r>
        <w:rPr>
          <w:rFonts w:hint="eastAsia" w:cs="Times New Roman"/>
          <w:szCs w:val="21"/>
        </w:rPr>
        <w:t>以在主要组和辅助组中反映</w:t>
      </w:r>
      <w:r>
        <w:rPr>
          <w:rFonts w:cs="Times New Roman"/>
          <w:szCs w:val="21"/>
        </w:rPr>
        <w:t>“ oinstall”</w:t>
      </w:r>
      <w:r>
        <w:rPr>
          <w:rFonts w:hint="eastAsia" w:cs="Times New Roman"/>
          <w:szCs w:val="21"/>
        </w:rPr>
        <w:t>。</w:t>
      </w:r>
    </w:p>
    <w:p>
      <w:pPr>
        <w:pStyle w:val="68"/>
      </w:pPr>
      <w:r>
        <w:rPr>
          <w:shd w:val="clear" w:color="auto" w:fill="FFF9D7"/>
        </w:rPr>
        <w:t>grep oracle /etc/group</w:t>
      </w:r>
    </w:p>
    <w:p>
      <w:pPr>
        <w:pStyle w:val="68"/>
      </w:pPr>
      <w:r>
        <w:t>dba:x:1002:oracle,grid</w:t>
      </w:r>
    </w:p>
    <w:p/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更改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的附属属组</w:t>
      </w:r>
    </w:p>
    <w:p>
      <w:pPr>
        <w:pStyle w:val="68"/>
      </w:pPr>
      <w:r>
        <w:t>usermod -g oinstall -G oinstall,dba oracle</w:t>
      </w:r>
    </w:p>
    <w:p/>
    <w:p>
      <w:pPr>
        <w:pStyle w:val="68"/>
      </w:pPr>
      <w:r>
        <w:rPr>
          <w:shd w:val="clear" w:color="auto" w:fill="FFF9D7"/>
        </w:rPr>
        <w:t>grep oracle /etc/group</w:t>
      </w:r>
    </w:p>
    <w:p>
      <w:pPr>
        <w:pStyle w:val="68"/>
      </w:pPr>
      <w:r>
        <w:t>oinstall:x:1001:oracle</w:t>
      </w:r>
    </w:p>
    <w:p>
      <w:pPr>
        <w:pStyle w:val="68"/>
      </w:pPr>
      <w:r>
        <w:t>dba:x:1002:oracle,grid</w:t>
      </w:r>
    </w:p>
    <w:p/>
    <w:p>
      <w:r>
        <w:fldChar w:fldCharType="begin"/>
      </w:r>
      <w:r>
        <w:instrText xml:space="preserve"> HYPERLINK "https://support.oracle.com/epmos/faces/DocumentDisplay?_afrLoop=21153799101149&amp;id=2545858.1&amp;_afrWindowMode=0&amp;_adf.ctrl-state=zhvas6ez5_325" </w:instrText>
      </w:r>
      <w:r>
        <w:fldChar w:fldCharType="separate"/>
      </w:r>
      <w:r>
        <w:rPr>
          <w:rStyle w:val="31"/>
        </w:rPr>
        <w:t>https://support.oracle.com/epmos/faces/DocumentDisplay?_afrLoop=21153799101149&amp;id=2545858.1&amp;_afrWindowMode=0&amp;_adf.ctrl-state=zhvas6ez5_325</w:t>
      </w:r>
      <w:r>
        <w:rPr>
          <w:rStyle w:val="31"/>
        </w:rPr>
        <w:fldChar w:fldCharType="end"/>
      </w:r>
    </w:p>
    <w:p/>
    <w:p/>
    <w:p>
      <w:r>
        <w:rPr>
          <w:rFonts w:hint="eastAsia"/>
        </w:rPr>
        <w:t>实例创建完成</w:t>
      </w:r>
    </w:p>
    <w:p/>
    <w:p>
      <w:pPr>
        <w:pStyle w:val="2"/>
        <w:spacing w:before="163" w:after="163"/>
        <w:rPr>
          <w:b/>
        </w:rPr>
      </w:pPr>
      <w:bookmarkStart w:id="177" w:name="_Toc390864295"/>
      <w:bookmarkStart w:id="178" w:name="_Toc71900002"/>
      <w:r>
        <w:rPr>
          <w:rFonts w:hint="eastAsia"/>
          <w:b/>
        </w:rPr>
        <w:t>十 参数优化</w:t>
      </w:r>
      <w:bookmarkEnd w:id="177"/>
      <w:bookmarkEnd w:id="178"/>
    </w:p>
    <w:p>
      <w:pPr>
        <w:pStyle w:val="3"/>
        <w:spacing w:before="163" w:after="163"/>
      </w:pPr>
      <w:bookmarkStart w:id="179" w:name="_Toc71900003"/>
      <w:bookmarkStart w:id="180" w:name="_Toc390864296"/>
      <w:r>
        <w:t>10</w:t>
      </w:r>
      <w:r>
        <w:rPr>
          <w:rFonts w:hint="eastAsia"/>
        </w:rPr>
        <w:t>.1 数据库</w:t>
      </w:r>
      <w:r>
        <w:t>部分参数优化</w:t>
      </w:r>
      <w:bookmarkEnd w:id="179"/>
      <w:bookmarkEnd w:id="180"/>
    </w:p>
    <w:p>
      <w:pPr>
        <w:pStyle w:val="44"/>
        <w:ind w:firstLineChars="0"/>
        <w:rPr>
          <w:szCs w:val="21"/>
        </w:rPr>
      </w:pPr>
      <w:r>
        <w:rPr>
          <w:rFonts w:hint="eastAsia"/>
          <w:szCs w:val="21"/>
        </w:rPr>
        <w:t>19</w:t>
      </w:r>
      <w:r>
        <w:rPr>
          <w:szCs w:val="21"/>
        </w:rPr>
        <w:t>C</w:t>
      </w:r>
      <w:r>
        <w:rPr>
          <w:rFonts w:hint="eastAsia"/>
          <w:szCs w:val="21"/>
        </w:rPr>
        <w:t>数据库参数设置</w:t>
      </w:r>
    </w:p>
    <w:p>
      <w:r>
        <w:t>对于每个新上线系统的数据库，其配置参数可以参考下表中给出的值，必要时进行适当修改:</w:t>
      </w:r>
    </w:p>
    <w:tbl>
      <w:tblPr>
        <w:tblStyle w:val="34"/>
        <w:tblW w:w="8402" w:type="dxa"/>
        <w:tblInd w:w="0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5"/>
        <w:gridCol w:w="1261"/>
        <w:gridCol w:w="4926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06" w:hRule="atLeast"/>
        </w:trPr>
        <w:tc>
          <w:tcPr>
            <w:tcW w:w="2215" w:type="dxa"/>
          </w:tcPr>
          <w:p>
            <w:pPr>
              <w:spacing w:line="240" w:lineRule="auto"/>
              <w:rPr>
                <w:rFonts w:ascii="DengXian" w:hAnsi="DengXian" w:eastAsia="DengXian"/>
              </w:rPr>
            </w:pPr>
            <w:r>
              <w:rPr>
                <w:rFonts w:hint="eastAsia" w:ascii="DengXian" w:hAnsi="DengXian" w:eastAsia="DengXian"/>
              </w:rPr>
              <w:t>参数</w:t>
            </w:r>
          </w:p>
        </w:tc>
        <w:tc>
          <w:tcPr>
            <w:tcW w:w="1261" w:type="dxa"/>
          </w:tcPr>
          <w:p>
            <w:pPr>
              <w:spacing w:line="240" w:lineRule="auto"/>
              <w:rPr>
                <w:rFonts w:ascii="DengXian" w:hAnsi="DengXian" w:eastAsia="DengXian"/>
              </w:rPr>
            </w:pPr>
            <w:r>
              <w:rPr>
                <w:rFonts w:hint="eastAsia" w:ascii="DengXian" w:hAnsi="DengXian" w:eastAsia="DengXian"/>
              </w:rPr>
              <w:t>建议值</w:t>
            </w:r>
          </w:p>
        </w:tc>
        <w:tc>
          <w:tcPr>
            <w:tcW w:w="4926" w:type="dxa"/>
          </w:tcPr>
          <w:p>
            <w:pPr>
              <w:spacing w:line="240" w:lineRule="auto"/>
              <w:rPr>
                <w:rFonts w:ascii="DengXian" w:hAnsi="DengXian" w:eastAsia="DengXian"/>
              </w:rPr>
            </w:pPr>
            <w:r>
              <w:rPr>
                <w:rFonts w:hint="eastAsia" w:ascii="DengXian" w:hAnsi="DengXian" w:eastAsia="DengXian"/>
              </w:rPr>
              <w:t>备注</w:t>
            </w:r>
            <w:r>
              <w:rPr>
                <w:rFonts w:ascii="DengXian" w:hAnsi="DengXian" w:eastAsia="DengXian"/>
              </w:rPr>
              <w:t>(</w:t>
            </w:r>
            <w:r>
              <w:rPr>
                <w:rFonts w:hint="eastAsia" w:ascii="DengXian" w:hAnsi="DengXian" w:eastAsia="DengXian"/>
              </w:rPr>
              <w:t>参数说明</w:t>
            </w:r>
            <w:r>
              <w:rPr>
                <w:rFonts w:ascii="DengXian" w:hAnsi="DengXian" w:eastAsia="DengXian"/>
              </w:rPr>
              <w:t>)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25" w:hRule="atLeast"/>
        </w:trPr>
        <w:tc>
          <w:tcPr>
            <w:tcW w:w="2215" w:type="dxa"/>
          </w:tcPr>
          <w:p>
            <w:r>
              <w:t>PGA_AGGREGATE_TARGET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物理内存</w:t>
            </w:r>
            <w:r>
              <w:t>*16%</w:t>
            </w:r>
          </w:p>
        </w:tc>
        <w:tc>
          <w:tcPr>
            <w:tcW w:w="4926" w:type="dxa"/>
          </w:tcPr>
          <w:p>
            <w:r>
              <w:t>PGA</w:t>
            </w:r>
            <w:r>
              <w:rPr>
                <w:rFonts w:hint="eastAsia"/>
              </w:rPr>
              <w:t>自动管理</w:t>
            </w:r>
          </w:p>
          <w:p>
            <w:r>
              <w:rPr>
                <w:rFonts w:hint="eastAsia"/>
              </w:rPr>
              <w:t>指定所有</w:t>
            </w:r>
            <w:r>
              <w:t>session</w:t>
            </w:r>
            <w:r>
              <w:rPr>
                <w:rFonts w:hint="eastAsia"/>
              </w:rPr>
              <w:t>总计可以使用最大</w:t>
            </w:r>
            <w:r>
              <w:t>PGA</w:t>
            </w:r>
            <w:r>
              <w:rPr>
                <w:rFonts w:hint="eastAsia"/>
              </w:rPr>
              <w:t>内存；建议不高于下列值</w:t>
            </w:r>
          </w:p>
          <w:p>
            <w:r>
              <w:t xml:space="preserve">OLTP:PGA_AGGREGATE_TARGET = (&lt;Total Physical Memory &gt; * 80%) * 20%  </w:t>
            </w:r>
          </w:p>
          <w:p>
            <w:r>
              <w:t>DSS:PGA_AGGREGATE_TARGET = (&lt;Total Physical Memory &gt; * 80%) * 50%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SGA_TARGET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不高于物理内存</w:t>
            </w:r>
            <w:r>
              <w:t>*64%</w:t>
            </w:r>
          </w:p>
        </w:tc>
        <w:tc>
          <w:tcPr>
            <w:tcW w:w="4926" w:type="dxa"/>
          </w:tcPr>
          <w:p>
            <w:r>
              <w:t>SGA</w:t>
            </w:r>
            <w:r>
              <w:rPr>
                <w:rFonts w:hint="eastAsia"/>
              </w:rPr>
              <w:t>组件自动调整</w:t>
            </w:r>
            <w:r>
              <w:t xml:space="preserve"> </w:t>
            </w:r>
            <w:r>
              <w:rPr>
                <w:rFonts w:hint="eastAsia"/>
              </w:rPr>
              <w:t>建议不高于下列值</w:t>
            </w:r>
          </w:p>
          <w:p>
            <w:r>
              <w:t>OLTP</w:t>
            </w:r>
            <w:r>
              <w:rPr>
                <w:rFonts w:hint="eastAsia"/>
              </w:rPr>
              <w:t>：</w:t>
            </w:r>
            <w:r>
              <w:t>SGA_TARGET=(total_mem*80%)*80%</w:t>
            </w:r>
          </w:p>
          <w:p>
            <w:r>
              <w:t>DSS</w:t>
            </w:r>
            <w:r>
              <w:rPr>
                <w:rFonts w:hint="eastAsia"/>
              </w:rPr>
              <w:t>：</w:t>
            </w:r>
            <w:r>
              <w:t>:SGA_TARGET=(total_mem*80%)*50%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SGA_MAX_SIZE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同上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同上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MEMORY_TARGET</w:t>
            </w:r>
          </w:p>
        </w:tc>
        <w:tc>
          <w:tcPr>
            <w:tcW w:w="1261" w:type="dxa"/>
          </w:tcPr>
          <w:p>
            <w:r>
              <w:t>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大内存建议关闭，启用大页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SHARED_POOL_SIZE</w:t>
            </w:r>
          </w:p>
        </w:tc>
        <w:tc>
          <w:tcPr>
            <w:tcW w:w="1261" w:type="dxa"/>
          </w:tcPr>
          <w:p/>
        </w:tc>
        <w:tc>
          <w:tcPr>
            <w:tcW w:w="4926" w:type="dxa"/>
          </w:tcPr>
          <w:p>
            <w:r>
              <w:rPr>
                <w:rFonts w:hint="eastAsia"/>
              </w:rPr>
              <w:t>建议保持默认（需要时上线观察后调整）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DB_CACHE_SIZE</w:t>
            </w:r>
          </w:p>
        </w:tc>
        <w:tc>
          <w:tcPr>
            <w:tcW w:w="1261" w:type="dxa"/>
          </w:tcPr>
          <w:p/>
        </w:tc>
        <w:tc>
          <w:tcPr>
            <w:tcW w:w="4926" w:type="dxa"/>
          </w:tcPr>
          <w:p>
            <w:r>
              <w:rPr>
                <w:rFonts w:hint="eastAsia"/>
              </w:rPr>
              <w:t>建议保持默认（需要时上线观察后调整）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345" w:hRule="atLeast"/>
        </w:trPr>
        <w:tc>
          <w:tcPr>
            <w:tcW w:w="2215" w:type="dxa"/>
          </w:tcPr>
          <w:p>
            <w:r>
              <w:t>PROCESSES</w:t>
            </w:r>
          </w:p>
        </w:tc>
        <w:tc>
          <w:tcPr>
            <w:tcW w:w="1261" w:type="dxa"/>
          </w:tcPr>
          <w:p>
            <w:r>
              <w:t>500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表示允许多少个进程连接至</w:t>
            </w:r>
            <w:r>
              <w:t>oracle</w:t>
            </w:r>
            <w:r>
              <w:rPr>
                <w:rFonts w:hint="eastAsia"/>
              </w:rPr>
              <w:t>数据库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UNDO_RETENTION</w:t>
            </w:r>
          </w:p>
        </w:tc>
        <w:tc>
          <w:tcPr>
            <w:tcW w:w="1261" w:type="dxa"/>
          </w:tcPr>
          <w:p>
            <w:r>
              <w:t>86400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对于自动扩展的</w:t>
            </w:r>
            <w:r>
              <w:t>UNDO</w:t>
            </w:r>
            <w:r>
              <w:rPr>
                <w:rFonts w:hint="eastAsia"/>
              </w:rPr>
              <w:t>表空间，</w:t>
            </w:r>
            <w:r>
              <w:t xml:space="preserve">oracle </w:t>
            </w:r>
            <w:r>
              <w:rPr>
                <w:rFonts w:hint="eastAsia"/>
              </w:rPr>
              <w:t>会根据该参数设定的阈值尽可能的保留</w:t>
            </w:r>
            <w:r>
              <w:t xml:space="preserve">UNDO </w:t>
            </w:r>
            <w:r>
              <w:rPr>
                <w:rFonts w:hint="eastAsia"/>
              </w:rPr>
              <w:t>信息的时间，为</w:t>
            </w:r>
            <w:r>
              <w:t>86400</w:t>
            </w:r>
            <w:r>
              <w:rPr>
                <w:rFonts w:hint="eastAsia"/>
              </w:rPr>
              <w:t>秒，即</w:t>
            </w:r>
            <w:r>
              <w:t>1</w:t>
            </w:r>
            <w:r>
              <w:rPr>
                <w:rFonts w:hint="eastAsia"/>
              </w:rPr>
              <w:t>天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archive_lag_target</w:t>
            </w:r>
          </w:p>
        </w:tc>
        <w:tc>
          <w:tcPr>
            <w:tcW w:w="1261" w:type="dxa"/>
          </w:tcPr>
          <w:p>
            <w:r>
              <w:t>1200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决定是否开启日志强制切换功能，为了减少故障时数据损失，可以设置该参数，强制进行日志切换。缺省值是</w:t>
            </w:r>
            <w:r>
              <w:t>0，即为不启用该参数。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db_audit</w:t>
            </w:r>
          </w:p>
        </w:tc>
        <w:tc>
          <w:tcPr>
            <w:tcW w:w="1261" w:type="dxa"/>
          </w:tcPr>
          <w:p>
            <w:r>
              <w:t>DB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控制数据库审计是否开启，要求值为</w:t>
            </w:r>
            <w:r>
              <w:t>db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enable_ddl_logging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启用</w:t>
            </w:r>
            <w:r>
              <w:t>DDL日志记录功能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optimizer_adaptive_plans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禁用掉了</w:t>
            </w:r>
            <w:r>
              <w:t>SQL自适应查询优化特性</w:t>
            </w:r>
          </w:p>
          <w:p>
            <w:r>
              <w:t>(Doc ID 2187449.1) controls whether the optimizer creates adaptive plans and defaults to TRUE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parallel_force_local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控制并行进程是否可以跨</w:t>
            </w:r>
            <w:r>
              <w:t>RAC节点，推荐值为true，不让跨节点执行并行SQL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deferred_segment_creation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推荐值</w:t>
            </w:r>
            <w:r>
              <w:t>false，即取消段延迟创建功能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_clusterwide_global_transactions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集群范围全局事务是</w:t>
            </w:r>
            <w:r>
              <w:t>11g引入的特性，其容许XA事务在RAC中更加透明，当设置为FALSE时候，数据库会将本地事务当作单独的事务通过多阶段提交协调处理，设置该参数不会有任何性能影响，可解决BUG 13605839 ORA-600 [ktbsdp1] ORA-600 [kghfrempty:ds] ORA-600 [kdBlkCheckError]. Corruption in Rollback with Clusterwide Global Transactions in RAC  ORA-00600: [kjuscl:!free]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_datafile_write_errors_crash_instance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防止</w:t>
            </w:r>
            <w:r>
              <w:t>PDB中用户datafile offline导致整个CDB crash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_optimizer_extended_cursor_sharing</w:t>
            </w:r>
          </w:p>
        </w:tc>
        <w:tc>
          <w:tcPr>
            <w:tcW w:w="1261" w:type="dxa"/>
          </w:tcPr>
          <w:p>
            <w:r>
              <w:t>none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避免子游标过多，产生</w:t>
            </w:r>
            <w:r>
              <w:t>4031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_optimizer_extended_cursor_sharing_rel</w:t>
            </w:r>
          </w:p>
        </w:tc>
        <w:tc>
          <w:tcPr>
            <w:tcW w:w="1261" w:type="dxa"/>
          </w:tcPr>
          <w:p>
            <w:r>
              <w:t>none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避免子游标过多，产生</w:t>
            </w:r>
            <w:r>
              <w:t>4031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_PX_use_large_pool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让并行会话改为使用</w:t>
            </w:r>
            <w:r>
              <w:t>large pool,并行会话默认使用的是shard pool用于并行执行时候消息缓冲区，并行过多时候容易造成shared pool不足，</w:t>
            </w:r>
          </w:p>
          <w:p>
            <w:r>
              <w:rPr>
                <w:rFonts w:hint="eastAsia"/>
              </w:rPr>
              <w:t>使数据库报错</w:t>
            </w:r>
            <w:r>
              <w:t>ORA-4031错误，将这个参数设置为true，使得并行会话改为使用large pool。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_report_capture_cycle_time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避免</w:t>
            </w:r>
            <w:r>
              <w:t>mmon_slave的SQL消耗过多CPU资源，默认值60，建议修改为0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_use_adaptive_log_file_sync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F</w:t>
            </w:r>
            <w:r>
              <w:t>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</w:t>
            </w:r>
            <w:r>
              <w:t>LGWR响应用户commit操作刷新redo的机制，推荐值为false，强制使用POST/WAIT机制，而不切换到POLLING模式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_serial_direct_read</w:t>
            </w:r>
          </w:p>
        </w:tc>
        <w:tc>
          <w:tcPr>
            <w:tcW w:w="1261" w:type="dxa"/>
          </w:tcPr>
          <w:p>
            <w:r>
              <w:t>never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降低</w:t>
            </w:r>
            <w:r>
              <w:t>direct read in serial，避免high direct path read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_use_single_log_writer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4926" w:type="dxa"/>
          </w:tcPr>
          <w:p>
            <w:r>
              <w:t>12c的新特性中lgwr是多个进程，该新特性容易导致lgwr进程夯住，而当lgwr进程夯住时，仅有的解决方法是重启数据库实例。为例避免lgwr夯住，通过设置参数_use_single_log_writer='TRUE'来禁用该功能。设置之后就变成一个lgwr进程了。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_gc_policy_time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关闭</w:t>
            </w:r>
            <w:r>
              <w:t>DRM特性可以避免节点间频繁的remaster，引起数据库挂起、性能不稳定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_gc_undo_affinity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F</w:t>
            </w:r>
            <w:r>
              <w:t>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关闭</w:t>
            </w:r>
            <w:r>
              <w:t>DRM特性可以避免节点间频繁的remaster，引起数据库挂起、性能不稳定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_log_segment_dump_parameter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</w:t>
            </w:r>
            <w:r>
              <w:t>log.xml切换时是否把非默认参数打印到alert中</w:t>
            </w:r>
            <w:r>
              <w:rPr>
                <w:rFonts w:hint="eastAsia"/>
              </w:rPr>
              <w:t>，可能会导致</w:t>
            </w:r>
            <w:r>
              <w:t>log file sync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_log_segment_dump_patch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</w:t>
            </w:r>
            <w:r>
              <w:t>log.xml切换时是否把补丁信息打印到alert中</w:t>
            </w:r>
            <w:r>
              <w:rPr>
                <w:rFonts w:hint="eastAsia"/>
              </w:rPr>
              <w:t>，可能会导致</w:t>
            </w:r>
            <w:r>
              <w:t>log file sync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_sql_plan_directive_mgmt_control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4926" w:type="dxa"/>
          </w:tcPr>
          <w:p>
            <w:r>
              <w:t>Oracle 12c推出了SQL指令计划（SQL Plan Directives）功能，保存为了以后生成最优执行计划的一些指令和附加信息到字典表中，达到持久化的目的。在SQL指令计划启用时，多表连接的复杂查询的解析时间更长</w:t>
            </w:r>
            <w:r>
              <w:rPr>
                <w:rFonts w:hint="eastAsia"/>
              </w:rPr>
              <w:t>，建议</w:t>
            </w:r>
            <w:r>
              <w:t>设置为0，禁用该功能 disable creation of directives，屏蔽BUG。</w:t>
            </w:r>
          </w:p>
        </w:tc>
      </w:tr>
    </w:tbl>
    <w:p>
      <w:pPr>
        <w:rPr>
          <w:rFonts w:ascii="宋体"/>
        </w:rPr>
      </w:pPr>
      <w:r>
        <w:rPr>
          <w:rFonts w:hint="eastAsia" w:ascii="宋体"/>
        </w:rPr>
        <w:t>参数实施部分</w:t>
      </w:r>
    </w:p>
    <w:p>
      <w:pPr>
        <w:pStyle w:val="68"/>
        <w:ind w:left="0" w:leftChars="0" w:firstLine="0" w:firstLineChars="0"/>
      </w:pPr>
      <w:r>
        <w:t>-- ASM参数</w:t>
      </w:r>
      <w:r>
        <w:rPr>
          <w:rFonts w:hint="eastAsia"/>
        </w:rPr>
        <w:t>优化</w:t>
      </w:r>
    </w:p>
    <w:p>
      <w:pPr>
        <w:pStyle w:val="68"/>
        <w:ind w:left="0" w:leftChars="0" w:firstLine="0" w:firstLineChars="0"/>
      </w:pPr>
      <w:r>
        <w:t>alter system set processes=1000 scope=spfile sid='*';</w:t>
      </w:r>
    </w:p>
    <w:p>
      <w:pPr>
        <w:pStyle w:val="68"/>
        <w:ind w:left="0" w:leftChars="0" w:firstLine="0" w:firstLineChars="0"/>
      </w:pPr>
      <w:r>
        <w:t>alter system set memory_max_target=4096M scope=spfile sid='*';</w:t>
      </w:r>
    </w:p>
    <w:p>
      <w:pPr>
        <w:pStyle w:val="68"/>
        <w:ind w:left="0" w:leftChars="0" w:firstLine="0" w:firstLineChars="0"/>
      </w:pPr>
      <w:r>
        <w:t>alter system set memory_target=4096M scope=spfile sid='*';</w:t>
      </w:r>
    </w:p>
    <w:p>
      <w:pPr>
        <w:pStyle w:val="68"/>
        <w:ind w:left="0" w:leftChars="0" w:firstLine="0" w:firstLineChars="0"/>
      </w:pPr>
      <w:r>
        <w:rPr>
          <w:rFonts w:hint="default"/>
        </w:rPr>
        <w:t>--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参数优化</w:t>
      </w:r>
    </w:p>
    <w:p>
      <w:pPr>
        <w:pStyle w:val="68"/>
        <w:ind w:left="0" w:leftChars="0" w:firstLine="0" w:firstLineChars="0"/>
      </w:pPr>
      <w:r>
        <w:t>alter system set audit_trail=none  scope=spfile sid='*';</w:t>
      </w:r>
    </w:p>
    <w:p>
      <w:pPr>
        <w:pStyle w:val="68"/>
        <w:ind w:left="0" w:leftChars="0" w:firstLine="0" w:firstLineChars="0"/>
      </w:pPr>
      <w:r>
        <w:t>alter system set archive_lag_target=1200 scope=spfile sid='*';</w:t>
      </w:r>
    </w:p>
    <w:p>
      <w:pPr>
        <w:pStyle w:val="68"/>
        <w:ind w:left="0" w:leftChars="0" w:firstLine="0" w:firstLineChars="0"/>
      </w:pPr>
      <w:r>
        <w:t>alter system set deferred_segment_creation=FALSE scope=spfile sid='*';</w:t>
      </w:r>
    </w:p>
    <w:p>
      <w:pPr>
        <w:pStyle w:val="68"/>
        <w:ind w:left="0" w:leftChars="0" w:firstLine="0" w:firstLineChars="0"/>
      </w:pPr>
      <w:r>
        <w:t>alter system set enable_ddl_logging=TRUE scope=spfile sid='*';</w:t>
      </w:r>
    </w:p>
    <w:p>
      <w:pPr>
        <w:pStyle w:val="68"/>
        <w:ind w:left="0" w:leftChars="0" w:firstLine="0" w:firstLineChars="0"/>
      </w:pPr>
      <w:r>
        <w:t>alter system set optimizer_adaptive_plans=FALSE scope=spfile sid='*';</w:t>
      </w:r>
    </w:p>
    <w:p>
      <w:pPr>
        <w:pStyle w:val="68"/>
        <w:ind w:left="0" w:leftChars="0" w:firstLine="0" w:firstLineChars="0"/>
      </w:pPr>
      <w:r>
        <w:t>alter system set parallel_force_local=TRUE  scope=spfile sid='*';</w:t>
      </w:r>
    </w:p>
    <w:p>
      <w:pPr>
        <w:pStyle w:val="68"/>
        <w:ind w:left="0" w:leftChars="0" w:firstLine="0" w:firstLineChars="0"/>
      </w:pPr>
      <w:r>
        <w:t>alter system set undo_retention=3600 scope=spfile sid='*';</w:t>
      </w:r>
    </w:p>
    <w:p>
      <w:pPr>
        <w:pStyle w:val="68"/>
        <w:ind w:left="0" w:leftChars="0" w:firstLine="0" w:firstLineChars="0"/>
      </w:pPr>
      <w:r>
        <w:t>alter system set "_clusterwide_global_transactions"=FALSE scope=spfile sid='*';</w:t>
      </w:r>
    </w:p>
    <w:p>
      <w:pPr>
        <w:pStyle w:val="68"/>
        <w:ind w:left="0" w:leftChars="0" w:firstLine="0" w:firstLineChars="0"/>
      </w:pPr>
      <w:r>
        <w:t>alter system set "_datafile_write_errors_crash_instance"=FALSE scope=spfile sid='*';</w:t>
      </w:r>
    </w:p>
    <w:p>
      <w:pPr>
        <w:pStyle w:val="68"/>
        <w:ind w:left="0" w:leftChars="0" w:firstLine="0" w:firstLineChars="0"/>
      </w:pPr>
      <w:r>
        <w:t>alter system set "_lm_drm_disable" = 7 scope=spfile sid='*';</w:t>
      </w:r>
    </w:p>
    <w:p>
      <w:pPr>
        <w:pStyle w:val="68"/>
        <w:ind w:left="0" w:leftChars="0" w:firstLine="0" w:firstLineChars="0"/>
      </w:pPr>
      <w:r>
        <w:rPr>
          <w:rFonts w:hint="eastAsia"/>
          <w:lang w:val="en-US" w:eastAsia="zh-Hans"/>
        </w:rPr>
        <w:t>a</w:t>
      </w:r>
      <w:r>
        <w:t>lter system set "_optimizer_adaptive_cursor_sharing"=FALSE scope=spfile sid='*';</w:t>
      </w:r>
    </w:p>
    <w:p>
      <w:pPr>
        <w:pStyle w:val="68"/>
        <w:ind w:left="0" w:leftChars="0" w:firstLine="0" w:firstLineChars="0"/>
      </w:pPr>
      <w:r>
        <w:t>alter system set "_optimizer_ads_use_result_cache"=FALSE scope=spfile sid='*';</w:t>
      </w:r>
    </w:p>
    <w:p>
      <w:pPr>
        <w:pStyle w:val="68"/>
        <w:ind w:left="0" w:leftChars="0" w:firstLine="0" w:firstLineChars="0"/>
      </w:pPr>
      <w:r>
        <w:t>alter system set "_optimizer_aggr_groupby_elim"=FALSE scope=spfile sid='*';</w:t>
      </w:r>
    </w:p>
    <w:p>
      <w:pPr>
        <w:pStyle w:val="68"/>
        <w:ind w:left="0" w:leftChars="0" w:firstLine="0" w:firstLineChars="0"/>
      </w:pPr>
      <w:r>
        <w:t>alter system set "_optimizer_dsdir_usage_control"=0 scope=spfile sid='*';</w:t>
      </w:r>
    </w:p>
    <w:p>
      <w:pPr>
        <w:pStyle w:val="68"/>
        <w:ind w:left="0" w:leftChars="0" w:firstLine="0" w:firstLineChars="0"/>
      </w:pPr>
      <w:r>
        <w:t>alter system set "_optimizer_extended_cursor_sharing"=none scope=spfile sid='*';</w:t>
      </w:r>
    </w:p>
    <w:p>
      <w:pPr>
        <w:pStyle w:val="68"/>
        <w:ind w:left="0" w:leftChars="0" w:firstLine="0" w:firstLineChars="0"/>
      </w:pPr>
      <w:r>
        <w:t>alter system set "_optimizer_extended_cursor_sharing_rel"=none scope=spfile sid='*';</w:t>
      </w:r>
    </w:p>
    <w:p>
      <w:pPr>
        <w:pStyle w:val="68"/>
        <w:ind w:left="0" w:leftChars="0" w:firstLine="0" w:firstLineChars="0"/>
      </w:pPr>
      <w:r>
        <w:t>alter system set "_px_use_large_pool"=TRUE scope=spfile sid='*';</w:t>
      </w:r>
    </w:p>
    <w:p>
      <w:pPr>
        <w:pStyle w:val="68"/>
        <w:ind w:left="0" w:leftChars="0" w:firstLine="0" w:firstLineChars="0"/>
      </w:pPr>
      <w:r>
        <w:t>alter system set "_report_capture_cycle_time"=0 scope=spfile sid='*';</w:t>
      </w:r>
    </w:p>
    <w:p>
      <w:pPr>
        <w:pStyle w:val="68"/>
        <w:ind w:left="0" w:leftChars="0" w:firstLine="0" w:firstLineChars="0"/>
      </w:pPr>
      <w:r>
        <w:t>alter system set "_serial_direct_read"=never scope=spfile sid='*';</w:t>
      </w:r>
    </w:p>
    <w:p>
      <w:pPr>
        <w:pStyle w:val="68"/>
        <w:ind w:left="0" w:leftChars="0" w:firstLine="0" w:firstLineChars="0"/>
      </w:pPr>
      <w:r>
        <w:t xml:space="preserve">alter system set "_sql_plan_directive_mgmt_control"=0 scope=spfile sid='*'; </w:t>
      </w:r>
    </w:p>
    <w:p>
      <w:pPr>
        <w:pStyle w:val="68"/>
        <w:ind w:left="0" w:leftChars="0" w:firstLine="0" w:firstLineChars="0"/>
      </w:pPr>
      <w:r>
        <w:t>alter system set "_use_adaptive_log_file_sync"=FALSE scope=spfile sid='*';</w:t>
      </w:r>
    </w:p>
    <w:p>
      <w:pPr>
        <w:pStyle w:val="68"/>
        <w:ind w:left="0" w:leftChars="0" w:firstLine="0" w:firstLineChars="0"/>
      </w:pPr>
      <w:r>
        <w:t>alter system set "_use_single_log_writer"=TRUE scope=spfile sid='*';</w:t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十一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添加service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银行一般习惯使用service固定应用的节点访问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删除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使用oracle用户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$ srvctl stop service -d orcl -s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$ srvctl stop service -d orcl -s orcl2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$ srvctl remove service -d orcl -s orcl1 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$ srvctl remove service -d orcl -s orcl2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添加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使用oracle用户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add service -d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 -s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1 -r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1 -a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>2 -P BASIC -e SELECT -z 180 -w 5 -x TRUE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add service -d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 -s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2 -r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2 -a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>1 -P BASIC -e SELECT -z 180 -w 5 -x TRUE</w:t>
      </w:r>
    </w:p>
    <w:p>
      <w:pPr>
        <w:pStyle w:val="68"/>
        <w:ind w:left="0" w:leftChars="0" w:firstLine="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-- </w:t>
      </w:r>
      <w:r>
        <w:rPr>
          <w:rFonts w:hint="eastAsia"/>
          <w:lang w:val="en-US" w:eastAsia="zh-Hans"/>
        </w:rPr>
        <w:t>start使用oracle用户和grid都行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start service -d orcl -s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start service -d orcl -s orcl2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[grid@11grac1 ~]$ srvctl config service -d orcl -s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Service name: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Service is enabled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Server pool: orcl_orcl1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Cardinality: 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Disconnect: false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Service role: PRIMARY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Management policy: AUTOMATIC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DTP transaction: true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AQ HA notifications: false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Failover type: SELECT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Failover method: NONE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TAF failover retries: 180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TAF failover delay: 5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Connection Load Balancing Goal: LONG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Runtime Load Balancing Goal: NONE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TAF policy specification: BASIC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Edition: 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Preferred instances: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Available instances: orcl2</w:t>
      </w:r>
    </w:p>
    <w:p>
      <w:p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说明</w:t>
      </w:r>
      <w:r>
        <w:rPr>
          <w:rFonts w:hint="default"/>
          <w:lang w:eastAsia="zh-Hans"/>
        </w:rPr>
        <w:t>：</w:t>
      </w: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>referred：</w:t>
      </w:r>
      <w:r>
        <w:rPr>
          <w:rFonts w:hint="eastAsia"/>
          <w:lang w:val="en-US" w:eastAsia="zh-Hans"/>
        </w:rPr>
        <w:t>当数据库由管理员管理时，服务在其上运行的首选实例列表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首选实例列表必须与可用实例列表互斥。</w:t>
      </w: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</w:t>
      </w:r>
      <w:r>
        <w:rPr>
          <w:rFonts w:hint="default"/>
          <w:lang w:eastAsia="zh-Hans"/>
        </w:rPr>
        <w:t>vailable：</w:t>
      </w:r>
      <w:r>
        <w:rPr>
          <w:rFonts w:hint="eastAsia"/>
          <w:lang w:val="en-US" w:eastAsia="zh-Hans"/>
        </w:rPr>
        <w:t>当数据库由管理员管理时，服务故障转移到的可用实例列表。可用实例列表必须与首选实例列表互斥。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管理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切换到Oracle用户</w:t>
      </w: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su - oracle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stop service -d orcl -s orcl1</w:t>
      </w:r>
      <w:r>
        <w:rPr>
          <w:rFonts w:hint="eastAsia"/>
          <w:lang w:val="en-US" w:eastAsia="zh-Hans"/>
        </w:rPr>
        <w:br w:type="textWrapping"/>
      </w:r>
      <w:r>
        <w:rPr>
          <w:rFonts w:hint="eastAsia"/>
          <w:lang w:val="en-US" w:eastAsia="zh-Hans"/>
        </w:rPr>
        <w:t>srvctl remove service -d orcl -s orcl1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add service -d orcl -s orcl1 -r orcl1 -a orcl2 -P  BASIC -e SELECT -z 180 -w 5 -x TRUE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add service -d orcl -s orcl2 -r orcl2 -a orcl1 -P  BASIC -e SELECT -z 180 -w 5 -x TRUE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start service -d orcl -s orcl1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start service -d orcl -s orcl2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3648075" cy="995680"/>
            <wp:effectExtent l="0" t="0" r="9525" b="2032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9" w:type="first"/>
      <w:footerReference r:id="rId11" w:type="first"/>
      <w:headerReference r:id="rId7" w:type="default"/>
      <w:footerReference r:id="rId10" w:type="default"/>
      <w:headerReference r:id="rId8" w:type="even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ymbol">
    <w:altName w:val="Kingsoft Sign"/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Wingdings">
    <w:panose1 w:val="05000000000000000000"/>
    <w:charset w:val="02"/>
    <w:family w:val="decorative"/>
    <w:pitch w:val="default"/>
    <w:sig w:usb0="00000000" w:usb1="00000000" w:usb2="00000000" w:usb3="00000000" w:csb0="80000000" w:csb1="0000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仿宋_GB2312">
    <w:altName w:val="方正仿宋_GBK"/>
    <w:panose1 w:val="020B0604020202020204"/>
    <w:charset w:val="86"/>
    <w:family w:val="auto"/>
    <w:pitch w:val="default"/>
    <w:sig w:usb0="00000000" w:usb1="00000000" w:usb2="00000000" w:usb3="00000000" w:csb0="00040000" w:csb1="00000000"/>
  </w:font>
  <w:font w:name="Segoe UI">
    <w:altName w:val="苹方-简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 Bold">
    <w:panose1 w:val="02070609020205090404"/>
    <w:charset w:val="00"/>
    <w:family w:val="auto"/>
    <w:pitch w:val="default"/>
    <w:sig w:usb0="E0000AFF" w:usb1="40007843" w:usb2="00000001" w:usb3="00000000" w:csb0="400001BF" w:csb1="DFF70000"/>
  </w:font>
  <w:font w:name="ff5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</w:pPr>
    <w:sdt>
      <w:sdtPr>
        <w:id w:val="55594875"/>
      </w:sdtPr>
      <w:sdtContent>
        <w:sdt>
          <w:sdtPr>
            <w:id w:val="1839352872"/>
          </w:sdtPr>
          <w:sdtContent>
            <w:r>
              <w:rPr>
                <w:rFonts w:ascii="Arial" w:hAnsi="Arial" w:cs="Arial"/>
                <w:sz w:val="21"/>
                <w:szCs w:val="21"/>
              </w:rPr>
              <w:t xml:space="preserve">  </w:t>
            </w:r>
          </w:sdtContent>
        </w:sdt>
      </w:sdtContent>
    </w:sdt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2085031579"/>
    </w:sdtPr>
    <w:sdtContent>
      <w:p>
        <w:pPr>
          <w:pStyle w:val="20"/>
          <w:spacing w:after="360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360"/>
      <w:jc w:val="right"/>
      <w:rPr>
        <w:sz w:val="18"/>
        <w:szCs w:val="18"/>
      </w:rPr>
    </w:pPr>
    <w:r>
      <w:rPr>
        <w:rFonts w:hint="eastAsia"/>
        <w:sz w:val="18"/>
        <w:szCs w:val="18"/>
      </w:rPr>
      <mc:AlternateContent>
        <mc:Choice Requires="wps">
          <w:drawing>
            <wp:anchor distT="0" distB="0" distL="114300" distR="114300" simplePos="0" relativeHeight="251703296" behindDoc="0" locked="0" layoutInCell="1" allowOverlap="1">
              <wp:simplePos x="0" y="0"/>
              <wp:positionH relativeFrom="column">
                <wp:posOffset>-1905</wp:posOffset>
              </wp:positionH>
              <wp:positionV relativeFrom="paragraph">
                <wp:posOffset>145415</wp:posOffset>
              </wp:positionV>
              <wp:extent cx="5289550" cy="0"/>
              <wp:effectExtent l="0" t="0" r="0" b="0"/>
              <wp:wrapNone/>
              <wp:docPr id="85" name="直接连接符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89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直接连接符 47" o:spid="_x0000_s1026" o:spt="20" style="position:absolute;left:0pt;margin-left:-0.15pt;margin-top:11.45pt;height:0pt;width:416.5pt;z-index:251703296;mso-width-relative:page;mso-height-relative:page;" filled="f" stroked="t" coordsize="21600,21600" o:gfxdata="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FgAAAGRycy9QSwECFAAUAAAACACHTuJAYLufsdQAAAAHAQAADwAAAAAA&#10;AAABACAAAAA4AAAAZHJzL2Rvd25yZXYueG1sUEsBAhQAFAAAAAgAh07iQEv5jM7IAQAAZQMAAA4A&#10;AAAAAAAAAQAgAAAAOQEAAGRycy9lMm9Eb2MueG1sUEsFBgAAAAAGAAYAWQEAAHMFAAAAAA==&#10;">
              <v:fill on="f" focussize="0,0"/>
              <v:stroke weight="0.5pt" color="#000000 [3200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hint="eastAsia"/>
        <w:sz w:val="18"/>
        <w:szCs w:val="18"/>
      </w:rPr>
      <w:t xml:space="preserve"> 基于linux</w:t>
    </w:r>
    <w:r>
      <w:rPr>
        <w:sz w:val="18"/>
        <w:szCs w:val="18"/>
      </w:rPr>
      <w:t xml:space="preserve"> 7</w:t>
    </w:r>
    <w:r>
      <w:rPr>
        <w:rFonts w:hint="eastAsia"/>
        <w:sz w:val="18"/>
        <w:szCs w:val="18"/>
      </w:rPr>
      <w:t>的Oracle</w:t>
    </w:r>
    <w:r>
      <w:rPr>
        <w:sz w:val="18"/>
        <w:szCs w:val="18"/>
      </w:rPr>
      <w:t>19</w:t>
    </w:r>
    <w:r>
      <w:rPr>
        <w:rFonts w:hint="eastAsia"/>
        <w:sz w:val="18"/>
        <w:szCs w:val="18"/>
      </w:rPr>
      <w:t>cRAC标准化实施文档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</w:pPr>
    <w:r>
      <w:pict>
        <v:shape id="PowerPlusWaterMarkObject513185847" o:spid="_x0000_s4099" o:spt="136" type="#_x0000_t136" style="position:absolute;left:0pt;height:117.1pt;width:468.4pt;mso-position-horizontal:center;mso-position-horizontal-relative:margin;mso-position-vertical:center;mso-position-vertical-relative:margin;rotation:20643840f;z-index:-25161011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美创科技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tabs>
        <w:tab w:val="left" w:pos="1005"/>
      </w:tabs>
      <w:jc w:val="left"/>
    </w:pPr>
    <w:r>
      <w:tab/>
    </w:r>
    <w:r>
      <w:tab/>
    </w:r>
    <w:r>
      <w:tab/>
    </w:r>
    <w:r>
      <w:rPr>
        <w:rFonts w:hint="eastAsia"/>
      </w:rPr>
      <w:t>基于linux</w:t>
    </w:r>
    <w:r>
      <w:t xml:space="preserve"> 7</w:t>
    </w:r>
    <w:r>
      <w:rPr>
        <w:rFonts w:hint="eastAsia"/>
      </w:rPr>
      <w:t>的Oracle</w:t>
    </w:r>
    <w:r>
      <w:t>19</w:t>
    </w:r>
    <w:r>
      <w:rPr>
        <w:rFonts w:hint="eastAsia"/>
      </w:rPr>
      <w:t>cRAC标准化实施文档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jc w:val="right"/>
    </w:pPr>
    <w:r>
      <w:rPr>
        <w:rFonts w:hint="eastAsia"/>
      </w:rPr>
      <w:t>基于linux</w:t>
    </w:r>
    <w:r>
      <w:t xml:space="preserve"> 7</w:t>
    </w:r>
    <w:r>
      <w:rPr>
        <w:rFonts w:hint="eastAsia"/>
      </w:rPr>
      <w:t>的Oracle</w:t>
    </w:r>
    <w:r>
      <w:t>19</w:t>
    </w:r>
    <w:r>
      <w:rPr>
        <w:rFonts w:hint="eastAsia"/>
      </w:rPr>
      <w:t>cRAC标准化实施文档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</w:pPr>
    <w:r>
      <w:pict>
        <v:shape id="PowerPlusWaterMarkObject513185850" o:spid="_x0000_s4102" o:spt="136" type="#_x0000_t136" style="position:absolute;left:0pt;height:117.1pt;width:468.4pt;mso-position-horizontal:center;mso-position-horizontal-relative:margin;mso-position-vertical:center;mso-position-vertical-relative:margin;rotation:20643840f;z-index:-251623424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美创科技" style="font-family:宋体;font-size:1pt;v-text-align:center;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</w:pPr>
    <w:r>
      <w:pict>
        <v:shape id="PowerPlusWaterMarkObject513185849" o:spid="_x0000_s4100" o:spt="136" type="#_x0000_t136" style="position:absolute;left:0pt;height:117.1pt;width:468.4pt;mso-position-horizontal:center;mso-position-horizontal-relative:margin;mso-position-vertical:center;mso-position-vertical-relative:margin;rotation:20643840f;z-index:-25162547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美创科技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2E14D6"/>
    <w:multiLevelType w:val="multilevel"/>
    <w:tmpl w:val="342E14D6"/>
    <w:lvl w:ilvl="0" w:tentative="0">
      <w:start w:val="1"/>
      <w:numFmt w:val="decimal"/>
      <w:lvlText w:val="第%1部分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576" w:hanging="576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1004" w:hanging="72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  <w:rPr>
        <w:rFonts w:hint="eastAsia"/>
      </w:r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">
    <w:nsid w:val="619F30ED"/>
    <w:multiLevelType w:val="singleLevel"/>
    <w:tmpl w:val="619F30ED"/>
    <w:lvl w:ilvl="0" w:tentative="0">
      <w:start w:val="2"/>
      <w:numFmt w:val="decimal"/>
      <w:suff w:val="nothing"/>
      <w:lvlText w:val="%1、"/>
      <w:lvlJc w:val="left"/>
    </w:lvl>
  </w:abstractNum>
  <w:abstractNum w:abstractNumId="2">
    <w:nsid w:val="72FE51AB"/>
    <w:multiLevelType w:val="multilevel"/>
    <w:tmpl w:val="72FE51A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6211AA6"/>
    <w:multiLevelType w:val="multilevel"/>
    <w:tmpl w:val="76211AA6"/>
    <w:lvl w:ilvl="0" w:tentative="0">
      <w:start w:val="1"/>
      <w:numFmt w:val="bullet"/>
      <w:pStyle w:val="75"/>
      <w:lvlText w:val=""/>
      <w:lvlJc w:val="left"/>
      <w:pPr>
        <w:ind w:left="786" w:hanging="360"/>
      </w:pPr>
      <w:rPr>
        <w:rFonts w:hint="default" w:ascii="Wingdings" w:hAnsi="Wingdings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7B9C5ED1"/>
    <w:multiLevelType w:val="multilevel"/>
    <w:tmpl w:val="7B9C5ED1"/>
    <w:lvl w:ilvl="0" w:tentative="0">
      <w:start w:val="2"/>
      <w:numFmt w:val="decimal"/>
      <w:lvlText w:val="%1."/>
      <w:lvlJc w:val="left"/>
      <w:pPr>
        <w:ind w:left="640" w:hanging="640"/>
      </w:pPr>
      <w:rPr>
        <w:rFonts w:hint="default"/>
      </w:rPr>
    </w:lvl>
    <w:lvl w:ilvl="1" w:tentative="0">
      <w:start w:val="1"/>
      <w:numFmt w:val="decimal"/>
      <w:pStyle w:val="65"/>
      <w:suff w:val="space"/>
      <w:lvlText w:val="%1.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5">
    <w:nsid w:val="7F2C11E6"/>
    <w:multiLevelType w:val="multilevel"/>
    <w:tmpl w:val="7F2C11E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5"/>
  </w:num>
  <w:num w:numId="5">
    <w:abstractNumId w:val="2"/>
  </w:num>
  <w:num w:numId="6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汪 灵骅">
    <w15:presenceInfo w15:providerId="Windows Live" w15:userId="991a6dcd9155aa7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bordersDoNotSurroundHeader w:val="0"/>
  <w:bordersDoNotSurroundFooter w:val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4D49"/>
    <w:rsid w:val="00004784"/>
    <w:rsid w:val="00004C15"/>
    <w:rsid w:val="00004EC7"/>
    <w:rsid w:val="00006915"/>
    <w:rsid w:val="00007881"/>
    <w:rsid w:val="00007A0E"/>
    <w:rsid w:val="000119FA"/>
    <w:rsid w:val="00015C5B"/>
    <w:rsid w:val="0002056A"/>
    <w:rsid w:val="00022135"/>
    <w:rsid w:val="00022347"/>
    <w:rsid w:val="00022BD4"/>
    <w:rsid w:val="00025895"/>
    <w:rsid w:val="00031D0F"/>
    <w:rsid w:val="00035241"/>
    <w:rsid w:val="00040CC9"/>
    <w:rsid w:val="00045D26"/>
    <w:rsid w:val="000460B7"/>
    <w:rsid w:val="000522B5"/>
    <w:rsid w:val="00052C4A"/>
    <w:rsid w:val="00052E94"/>
    <w:rsid w:val="00053968"/>
    <w:rsid w:val="0005554D"/>
    <w:rsid w:val="00055CB0"/>
    <w:rsid w:val="00055DC9"/>
    <w:rsid w:val="000561EB"/>
    <w:rsid w:val="00056711"/>
    <w:rsid w:val="00060A49"/>
    <w:rsid w:val="000617B1"/>
    <w:rsid w:val="00063884"/>
    <w:rsid w:val="0006499A"/>
    <w:rsid w:val="00067C4B"/>
    <w:rsid w:val="0007289D"/>
    <w:rsid w:val="0007392A"/>
    <w:rsid w:val="000753A2"/>
    <w:rsid w:val="00076F34"/>
    <w:rsid w:val="00081BD4"/>
    <w:rsid w:val="00082C4F"/>
    <w:rsid w:val="00083BB6"/>
    <w:rsid w:val="00084978"/>
    <w:rsid w:val="00084CC2"/>
    <w:rsid w:val="00091B55"/>
    <w:rsid w:val="00092A05"/>
    <w:rsid w:val="00094847"/>
    <w:rsid w:val="00097245"/>
    <w:rsid w:val="000A33A9"/>
    <w:rsid w:val="000A4FF7"/>
    <w:rsid w:val="000A5A71"/>
    <w:rsid w:val="000A6B55"/>
    <w:rsid w:val="000A6FB6"/>
    <w:rsid w:val="000A7936"/>
    <w:rsid w:val="000B075A"/>
    <w:rsid w:val="000B2B00"/>
    <w:rsid w:val="000B42D6"/>
    <w:rsid w:val="000B5B06"/>
    <w:rsid w:val="000B60C2"/>
    <w:rsid w:val="000B72C2"/>
    <w:rsid w:val="000B784F"/>
    <w:rsid w:val="000C10D7"/>
    <w:rsid w:val="000C1EB2"/>
    <w:rsid w:val="000C24CC"/>
    <w:rsid w:val="000C2FEF"/>
    <w:rsid w:val="000C34F6"/>
    <w:rsid w:val="000C5526"/>
    <w:rsid w:val="000C79D4"/>
    <w:rsid w:val="000D10A6"/>
    <w:rsid w:val="000D2C6E"/>
    <w:rsid w:val="000D35D7"/>
    <w:rsid w:val="000D370F"/>
    <w:rsid w:val="000D4316"/>
    <w:rsid w:val="000D5197"/>
    <w:rsid w:val="000D6342"/>
    <w:rsid w:val="000D6765"/>
    <w:rsid w:val="000D72B8"/>
    <w:rsid w:val="000E2AA8"/>
    <w:rsid w:val="000E426C"/>
    <w:rsid w:val="000F0848"/>
    <w:rsid w:val="000F1A58"/>
    <w:rsid w:val="000F3A9D"/>
    <w:rsid w:val="000F42B6"/>
    <w:rsid w:val="001021B1"/>
    <w:rsid w:val="001031DA"/>
    <w:rsid w:val="00104E69"/>
    <w:rsid w:val="00106B8E"/>
    <w:rsid w:val="00107D0A"/>
    <w:rsid w:val="001102F1"/>
    <w:rsid w:val="0011312A"/>
    <w:rsid w:val="00114624"/>
    <w:rsid w:val="0011508B"/>
    <w:rsid w:val="0011742D"/>
    <w:rsid w:val="00125A8F"/>
    <w:rsid w:val="00127567"/>
    <w:rsid w:val="0013341A"/>
    <w:rsid w:val="00133960"/>
    <w:rsid w:val="00133AB0"/>
    <w:rsid w:val="00134140"/>
    <w:rsid w:val="0013542D"/>
    <w:rsid w:val="001400EF"/>
    <w:rsid w:val="00140954"/>
    <w:rsid w:val="00142024"/>
    <w:rsid w:val="001422D7"/>
    <w:rsid w:val="001424B8"/>
    <w:rsid w:val="00144EF0"/>
    <w:rsid w:val="00145C96"/>
    <w:rsid w:val="00151891"/>
    <w:rsid w:val="00151939"/>
    <w:rsid w:val="0015194D"/>
    <w:rsid w:val="00155823"/>
    <w:rsid w:val="00155ACB"/>
    <w:rsid w:val="00160CAC"/>
    <w:rsid w:val="0016286A"/>
    <w:rsid w:val="00163DB9"/>
    <w:rsid w:val="00167ED2"/>
    <w:rsid w:val="00173A44"/>
    <w:rsid w:val="00173ABA"/>
    <w:rsid w:val="00175789"/>
    <w:rsid w:val="00175EB1"/>
    <w:rsid w:val="001764AE"/>
    <w:rsid w:val="001825A7"/>
    <w:rsid w:val="00182FE0"/>
    <w:rsid w:val="00183207"/>
    <w:rsid w:val="001834B9"/>
    <w:rsid w:val="00185304"/>
    <w:rsid w:val="0018541D"/>
    <w:rsid w:val="001854B4"/>
    <w:rsid w:val="001926B4"/>
    <w:rsid w:val="00193D5F"/>
    <w:rsid w:val="001A0818"/>
    <w:rsid w:val="001A08E6"/>
    <w:rsid w:val="001A1DAE"/>
    <w:rsid w:val="001A207B"/>
    <w:rsid w:val="001A287B"/>
    <w:rsid w:val="001A50E6"/>
    <w:rsid w:val="001A5A1E"/>
    <w:rsid w:val="001B02BE"/>
    <w:rsid w:val="001B19E4"/>
    <w:rsid w:val="001B2933"/>
    <w:rsid w:val="001B42B3"/>
    <w:rsid w:val="001B64B4"/>
    <w:rsid w:val="001C0C00"/>
    <w:rsid w:val="001C41DC"/>
    <w:rsid w:val="001C4B0F"/>
    <w:rsid w:val="001C4C80"/>
    <w:rsid w:val="001C513F"/>
    <w:rsid w:val="001D149D"/>
    <w:rsid w:val="001D351E"/>
    <w:rsid w:val="001D4FDE"/>
    <w:rsid w:val="001D5860"/>
    <w:rsid w:val="001D5B7D"/>
    <w:rsid w:val="001D7FF2"/>
    <w:rsid w:val="001E3819"/>
    <w:rsid w:val="001E47B6"/>
    <w:rsid w:val="001E4D57"/>
    <w:rsid w:val="001E51EF"/>
    <w:rsid w:val="001E53F7"/>
    <w:rsid w:val="001E6D55"/>
    <w:rsid w:val="001E7A80"/>
    <w:rsid w:val="001F24B8"/>
    <w:rsid w:val="001F5493"/>
    <w:rsid w:val="00200E85"/>
    <w:rsid w:val="00203B03"/>
    <w:rsid w:val="002044C8"/>
    <w:rsid w:val="00205304"/>
    <w:rsid w:val="0020537A"/>
    <w:rsid w:val="00207ADE"/>
    <w:rsid w:val="00210E90"/>
    <w:rsid w:val="00210F6A"/>
    <w:rsid w:val="002124FF"/>
    <w:rsid w:val="0021297F"/>
    <w:rsid w:val="00212F83"/>
    <w:rsid w:val="0021449F"/>
    <w:rsid w:val="00225156"/>
    <w:rsid w:val="002252C9"/>
    <w:rsid w:val="00227A2F"/>
    <w:rsid w:val="00231477"/>
    <w:rsid w:val="00232A6C"/>
    <w:rsid w:val="00232D0B"/>
    <w:rsid w:val="0023355F"/>
    <w:rsid w:val="00237DC2"/>
    <w:rsid w:val="002403E8"/>
    <w:rsid w:val="00240833"/>
    <w:rsid w:val="00240B42"/>
    <w:rsid w:val="00241468"/>
    <w:rsid w:val="0024207A"/>
    <w:rsid w:val="00242504"/>
    <w:rsid w:val="00246157"/>
    <w:rsid w:val="00250DA0"/>
    <w:rsid w:val="00257551"/>
    <w:rsid w:val="002602B6"/>
    <w:rsid w:val="00261C68"/>
    <w:rsid w:val="00271621"/>
    <w:rsid w:val="00276543"/>
    <w:rsid w:val="00276860"/>
    <w:rsid w:val="00277ED6"/>
    <w:rsid w:val="00282BC9"/>
    <w:rsid w:val="00285B47"/>
    <w:rsid w:val="00285F97"/>
    <w:rsid w:val="00291493"/>
    <w:rsid w:val="00291ED7"/>
    <w:rsid w:val="00293753"/>
    <w:rsid w:val="00295C84"/>
    <w:rsid w:val="002965B5"/>
    <w:rsid w:val="00296EEF"/>
    <w:rsid w:val="00297C1F"/>
    <w:rsid w:val="00297D75"/>
    <w:rsid w:val="002A1AEC"/>
    <w:rsid w:val="002A303C"/>
    <w:rsid w:val="002A5E4C"/>
    <w:rsid w:val="002B0BB8"/>
    <w:rsid w:val="002B229D"/>
    <w:rsid w:val="002B5660"/>
    <w:rsid w:val="002B6F5B"/>
    <w:rsid w:val="002B6FF3"/>
    <w:rsid w:val="002C1607"/>
    <w:rsid w:val="002C36A9"/>
    <w:rsid w:val="002C5E8B"/>
    <w:rsid w:val="002C6138"/>
    <w:rsid w:val="002C7829"/>
    <w:rsid w:val="002D3C71"/>
    <w:rsid w:val="002D413F"/>
    <w:rsid w:val="002D711E"/>
    <w:rsid w:val="002E5910"/>
    <w:rsid w:val="002E5998"/>
    <w:rsid w:val="002E68BE"/>
    <w:rsid w:val="002F3B5C"/>
    <w:rsid w:val="002F68B4"/>
    <w:rsid w:val="003020EC"/>
    <w:rsid w:val="00304723"/>
    <w:rsid w:val="00305697"/>
    <w:rsid w:val="003100C8"/>
    <w:rsid w:val="00310844"/>
    <w:rsid w:val="00314E75"/>
    <w:rsid w:val="003151E0"/>
    <w:rsid w:val="003156FC"/>
    <w:rsid w:val="00316458"/>
    <w:rsid w:val="0032132C"/>
    <w:rsid w:val="00327A5A"/>
    <w:rsid w:val="00331192"/>
    <w:rsid w:val="00333000"/>
    <w:rsid w:val="0033379F"/>
    <w:rsid w:val="00336C45"/>
    <w:rsid w:val="00344CB3"/>
    <w:rsid w:val="0034788F"/>
    <w:rsid w:val="00352257"/>
    <w:rsid w:val="003544A0"/>
    <w:rsid w:val="00356C9D"/>
    <w:rsid w:val="0036016B"/>
    <w:rsid w:val="00364003"/>
    <w:rsid w:val="00365974"/>
    <w:rsid w:val="003704A9"/>
    <w:rsid w:val="00371C53"/>
    <w:rsid w:val="0037267B"/>
    <w:rsid w:val="003728A0"/>
    <w:rsid w:val="00373386"/>
    <w:rsid w:val="00373F16"/>
    <w:rsid w:val="003772C0"/>
    <w:rsid w:val="00380910"/>
    <w:rsid w:val="00382AC8"/>
    <w:rsid w:val="0038794B"/>
    <w:rsid w:val="003905EF"/>
    <w:rsid w:val="00393A21"/>
    <w:rsid w:val="00394D05"/>
    <w:rsid w:val="00395977"/>
    <w:rsid w:val="0039680E"/>
    <w:rsid w:val="003A0D83"/>
    <w:rsid w:val="003A17E1"/>
    <w:rsid w:val="003A6D63"/>
    <w:rsid w:val="003A6E85"/>
    <w:rsid w:val="003A7DC1"/>
    <w:rsid w:val="003A7F9F"/>
    <w:rsid w:val="003B1923"/>
    <w:rsid w:val="003B1E6D"/>
    <w:rsid w:val="003B2E35"/>
    <w:rsid w:val="003B6ECC"/>
    <w:rsid w:val="003C02E3"/>
    <w:rsid w:val="003C0C1B"/>
    <w:rsid w:val="003C360E"/>
    <w:rsid w:val="003C3A87"/>
    <w:rsid w:val="003C52B8"/>
    <w:rsid w:val="003C5B62"/>
    <w:rsid w:val="003C6C67"/>
    <w:rsid w:val="003C7799"/>
    <w:rsid w:val="003C78A4"/>
    <w:rsid w:val="003C7E85"/>
    <w:rsid w:val="003D4042"/>
    <w:rsid w:val="003D6020"/>
    <w:rsid w:val="003D6E48"/>
    <w:rsid w:val="003D7F17"/>
    <w:rsid w:val="003E026B"/>
    <w:rsid w:val="003E2783"/>
    <w:rsid w:val="003E6603"/>
    <w:rsid w:val="003E7190"/>
    <w:rsid w:val="003E7FB2"/>
    <w:rsid w:val="003F01FA"/>
    <w:rsid w:val="003F0EF0"/>
    <w:rsid w:val="003F1397"/>
    <w:rsid w:val="003F19A3"/>
    <w:rsid w:val="003F3CE7"/>
    <w:rsid w:val="004003E9"/>
    <w:rsid w:val="00401DD5"/>
    <w:rsid w:val="004023DB"/>
    <w:rsid w:val="00402AAB"/>
    <w:rsid w:val="0040331B"/>
    <w:rsid w:val="0040368B"/>
    <w:rsid w:val="00405BBC"/>
    <w:rsid w:val="00406815"/>
    <w:rsid w:val="00407291"/>
    <w:rsid w:val="00412F09"/>
    <w:rsid w:val="004148D8"/>
    <w:rsid w:val="004150A4"/>
    <w:rsid w:val="00415E9C"/>
    <w:rsid w:val="004169E7"/>
    <w:rsid w:val="00416BE1"/>
    <w:rsid w:val="00417F29"/>
    <w:rsid w:val="004243B7"/>
    <w:rsid w:val="004277D4"/>
    <w:rsid w:val="00427BCA"/>
    <w:rsid w:val="00431AE0"/>
    <w:rsid w:val="00432A0E"/>
    <w:rsid w:val="00432C3F"/>
    <w:rsid w:val="00437455"/>
    <w:rsid w:val="00437C7D"/>
    <w:rsid w:val="00441CE1"/>
    <w:rsid w:val="00442656"/>
    <w:rsid w:val="004438D9"/>
    <w:rsid w:val="00444347"/>
    <w:rsid w:val="004465D8"/>
    <w:rsid w:val="004466D5"/>
    <w:rsid w:val="00446B77"/>
    <w:rsid w:val="0045156E"/>
    <w:rsid w:val="00451E46"/>
    <w:rsid w:val="004527BA"/>
    <w:rsid w:val="00456154"/>
    <w:rsid w:val="00457A68"/>
    <w:rsid w:val="00460309"/>
    <w:rsid w:val="004608AD"/>
    <w:rsid w:val="00462025"/>
    <w:rsid w:val="0046231F"/>
    <w:rsid w:val="00463895"/>
    <w:rsid w:val="00464512"/>
    <w:rsid w:val="00470F12"/>
    <w:rsid w:val="00471EDE"/>
    <w:rsid w:val="00472DCC"/>
    <w:rsid w:val="00480F8B"/>
    <w:rsid w:val="00487974"/>
    <w:rsid w:val="00487AEE"/>
    <w:rsid w:val="004945E0"/>
    <w:rsid w:val="0049552C"/>
    <w:rsid w:val="0049556C"/>
    <w:rsid w:val="00495764"/>
    <w:rsid w:val="00495E7D"/>
    <w:rsid w:val="00497112"/>
    <w:rsid w:val="004A2355"/>
    <w:rsid w:val="004A3662"/>
    <w:rsid w:val="004A7C74"/>
    <w:rsid w:val="004B19B1"/>
    <w:rsid w:val="004B33B2"/>
    <w:rsid w:val="004B3FDD"/>
    <w:rsid w:val="004B67D3"/>
    <w:rsid w:val="004B6895"/>
    <w:rsid w:val="004B69F6"/>
    <w:rsid w:val="004B7080"/>
    <w:rsid w:val="004C130C"/>
    <w:rsid w:val="004C213A"/>
    <w:rsid w:val="004C21AE"/>
    <w:rsid w:val="004C6700"/>
    <w:rsid w:val="004C74FF"/>
    <w:rsid w:val="004D60A6"/>
    <w:rsid w:val="004E0788"/>
    <w:rsid w:val="004E291E"/>
    <w:rsid w:val="004E376E"/>
    <w:rsid w:val="004E484D"/>
    <w:rsid w:val="004E70CE"/>
    <w:rsid w:val="004F05B0"/>
    <w:rsid w:val="004F1D7A"/>
    <w:rsid w:val="004F28B5"/>
    <w:rsid w:val="004F3DCD"/>
    <w:rsid w:val="004F5EB5"/>
    <w:rsid w:val="004F768E"/>
    <w:rsid w:val="0050510C"/>
    <w:rsid w:val="005218E4"/>
    <w:rsid w:val="00524CE1"/>
    <w:rsid w:val="00524E10"/>
    <w:rsid w:val="0052616A"/>
    <w:rsid w:val="00526DDB"/>
    <w:rsid w:val="00531E4F"/>
    <w:rsid w:val="00533C3E"/>
    <w:rsid w:val="00537419"/>
    <w:rsid w:val="00537DD3"/>
    <w:rsid w:val="00542029"/>
    <w:rsid w:val="00543DF6"/>
    <w:rsid w:val="00543ECD"/>
    <w:rsid w:val="0054521A"/>
    <w:rsid w:val="00552D0A"/>
    <w:rsid w:val="00555682"/>
    <w:rsid w:val="00555E51"/>
    <w:rsid w:val="00557677"/>
    <w:rsid w:val="00557B20"/>
    <w:rsid w:val="00557FDC"/>
    <w:rsid w:val="0056268D"/>
    <w:rsid w:val="00562933"/>
    <w:rsid w:val="00564767"/>
    <w:rsid w:val="0056762F"/>
    <w:rsid w:val="00567945"/>
    <w:rsid w:val="00571E48"/>
    <w:rsid w:val="00576DF1"/>
    <w:rsid w:val="00576F93"/>
    <w:rsid w:val="00580657"/>
    <w:rsid w:val="00582C16"/>
    <w:rsid w:val="00583C72"/>
    <w:rsid w:val="0058406E"/>
    <w:rsid w:val="0058581B"/>
    <w:rsid w:val="00590827"/>
    <w:rsid w:val="00592028"/>
    <w:rsid w:val="005928D5"/>
    <w:rsid w:val="00592CC7"/>
    <w:rsid w:val="005934AF"/>
    <w:rsid w:val="005A0513"/>
    <w:rsid w:val="005A2F6B"/>
    <w:rsid w:val="005A6C4E"/>
    <w:rsid w:val="005A6E2B"/>
    <w:rsid w:val="005B25EF"/>
    <w:rsid w:val="005B2FAA"/>
    <w:rsid w:val="005B368C"/>
    <w:rsid w:val="005B59BE"/>
    <w:rsid w:val="005B5C53"/>
    <w:rsid w:val="005B5F58"/>
    <w:rsid w:val="005B7873"/>
    <w:rsid w:val="005C046D"/>
    <w:rsid w:val="005C0687"/>
    <w:rsid w:val="005C1A00"/>
    <w:rsid w:val="005C1D92"/>
    <w:rsid w:val="005C2534"/>
    <w:rsid w:val="005C275F"/>
    <w:rsid w:val="005C52B4"/>
    <w:rsid w:val="005C545E"/>
    <w:rsid w:val="005C664D"/>
    <w:rsid w:val="005D0A0F"/>
    <w:rsid w:val="005D0BDB"/>
    <w:rsid w:val="005D0CED"/>
    <w:rsid w:val="005D2DEC"/>
    <w:rsid w:val="005D59A8"/>
    <w:rsid w:val="005D5A1B"/>
    <w:rsid w:val="005D79B9"/>
    <w:rsid w:val="005E3DDA"/>
    <w:rsid w:val="005E4739"/>
    <w:rsid w:val="005E473A"/>
    <w:rsid w:val="005E74F0"/>
    <w:rsid w:val="005E7DCA"/>
    <w:rsid w:val="005F2449"/>
    <w:rsid w:val="005F425F"/>
    <w:rsid w:val="005F7313"/>
    <w:rsid w:val="005F7A8F"/>
    <w:rsid w:val="006005CF"/>
    <w:rsid w:val="00600A2C"/>
    <w:rsid w:val="00601F7F"/>
    <w:rsid w:val="0060337C"/>
    <w:rsid w:val="00604377"/>
    <w:rsid w:val="00605D24"/>
    <w:rsid w:val="00606A82"/>
    <w:rsid w:val="00607E5B"/>
    <w:rsid w:val="00611DC5"/>
    <w:rsid w:val="006133CD"/>
    <w:rsid w:val="006163F4"/>
    <w:rsid w:val="006167F0"/>
    <w:rsid w:val="0061688C"/>
    <w:rsid w:val="006207DA"/>
    <w:rsid w:val="00623C73"/>
    <w:rsid w:val="0062404D"/>
    <w:rsid w:val="00625105"/>
    <w:rsid w:val="00625374"/>
    <w:rsid w:val="006260D8"/>
    <w:rsid w:val="006303B2"/>
    <w:rsid w:val="0063348A"/>
    <w:rsid w:val="006338B0"/>
    <w:rsid w:val="006338D0"/>
    <w:rsid w:val="00633F6B"/>
    <w:rsid w:val="00636BE9"/>
    <w:rsid w:val="006416A2"/>
    <w:rsid w:val="00642AC3"/>
    <w:rsid w:val="00643516"/>
    <w:rsid w:val="006449CF"/>
    <w:rsid w:val="00644CBB"/>
    <w:rsid w:val="006451B7"/>
    <w:rsid w:val="00645FE0"/>
    <w:rsid w:val="006462CB"/>
    <w:rsid w:val="0064707A"/>
    <w:rsid w:val="00647F8C"/>
    <w:rsid w:val="00654C81"/>
    <w:rsid w:val="006565A0"/>
    <w:rsid w:val="0065732F"/>
    <w:rsid w:val="006635AC"/>
    <w:rsid w:val="00663E60"/>
    <w:rsid w:val="00664725"/>
    <w:rsid w:val="00666F82"/>
    <w:rsid w:val="006723BF"/>
    <w:rsid w:val="00675E29"/>
    <w:rsid w:val="00681572"/>
    <w:rsid w:val="00681ACC"/>
    <w:rsid w:val="00682F88"/>
    <w:rsid w:val="00691AF3"/>
    <w:rsid w:val="00692358"/>
    <w:rsid w:val="006938CF"/>
    <w:rsid w:val="00696C20"/>
    <w:rsid w:val="0069766A"/>
    <w:rsid w:val="006A1E05"/>
    <w:rsid w:val="006A24E9"/>
    <w:rsid w:val="006A2C0A"/>
    <w:rsid w:val="006B133E"/>
    <w:rsid w:val="006B2FA3"/>
    <w:rsid w:val="006B3845"/>
    <w:rsid w:val="006B3E52"/>
    <w:rsid w:val="006B47A2"/>
    <w:rsid w:val="006B631B"/>
    <w:rsid w:val="006C1844"/>
    <w:rsid w:val="006C32F0"/>
    <w:rsid w:val="006C4D1C"/>
    <w:rsid w:val="006C52FE"/>
    <w:rsid w:val="006C70CC"/>
    <w:rsid w:val="006C712C"/>
    <w:rsid w:val="006D0B34"/>
    <w:rsid w:val="006D0E88"/>
    <w:rsid w:val="006D23ED"/>
    <w:rsid w:val="006D32C2"/>
    <w:rsid w:val="006D3511"/>
    <w:rsid w:val="006E0F9F"/>
    <w:rsid w:val="006E1A17"/>
    <w:rsid w:val="006E1AFC"/>
    <w:rsid w:val="006E2411"/>
    <w:rsid w:val="006E522C"/>
    <w:rsid w:val="006E597B"/>
    <w:rsid w:val="006E5F87"/>
    <w:rsid w:val="006F176C"/>
    <w:rsid w:val="006F4AFC"/>
    <w:rsid w:val="006F5318"/>
    <w:rsid w:val="006F6CCD"/>
    <w:rsid w:val="006F7966"/>
    <w:rsid w:val="00706406"/>
    <w:rsid w:val="00710679"/>
    <w:rsid w:val="00711D80"/>
    <w:rsid w:val="0071354B"/>
    <w:rsid w:val="00714C86"/>
    <w:rsid w:val="00715B9E"/>
    <w:rsid w:val="007168BE"/>
    <w:rsid w:val="007209E1"/>
    <w:rsid w:val="00723DB2"/>
    <w:rsid w:val="00724A41"/>
    <w:rsid w:val="007331A3"/>
    <w:rsid w:val="0074046B"/>
    <w:rsid w:val="0074146E"/>
    <w:rsid w:val="007430C5"/>
    <w:rsid w:val="00746B9B"/>
    <w:rsid w:val="007504BB"/>
    <w:rsid w:val="00754576"/>
    <w:rsid w:val="007555C3"/>
    <w:rsid w:val="00755EEF"/>
    <w:rsid w:val="007608A1"/>
    <w:rsid w:val="00764D78"/>
    <w:rsid w:val="0076583F"/>
    <w:rsid w:val="00770325"/>
    <w:rsid w:val="00770D56"/>
    <w:rsid w:val="007728A4"/>
    <w:rsid w:val="00774051"/>
    <w:rsid w:val="00775AE6"/>
    <w:rsid w:val="00776306"/>
    <w:rsid w:val="007768AB"/>
    <w:rsid w:val="007771D9"/>
    <w:rsid w:val="00781860"/>
    <w:rsid w:val="00791594"/>
    <w:rsid w:val="0079429A"/>
    <w:rsid w:val="00795816"/>
    <w:rsid w:val="007958E3"/>
    <w:rsid w:val="00797406"/>
    <w:rsid w:val="007A2887"/>
    <w:rsid w:val="007A2D30"/>
    <w:rsid w:val="007A40C3"/>
    <w:rsid w:val="007B3057"/>
    <w:rsid w:val="007B48C2"/>
    <w:rsid w:val="007B6FD1"/>
    <w:rsid w:val="007C28BC"/>
    <w:rsid w:val="007C31A5"/>
    <w:rsid w:val="007C7381"/>
    <w:rsid w:val="007C7578"/>
    <w:rsid w:val="007D0DC7"/>
    <w:rsid w:val="007D23A0"/>
    <w:rsid w:val="007D5FD6"/>
    <w:rsid w:val="007E1A89"/>
    <w:rsid w:val="007E31A0"/>
    <w:rsid w:val="007E4D49"/>
    <w:rsid w:val="007E5E23"/>
    <w:rsid w:val="007E6360"/>
    <w:rsid w:val="007E6F6C"/>
    <w:rsid w:val="007F2E34"/>
    <w:rsid w:val="007F7030"/>
    <w:rsid w:val="007F7957"/>
    <w:rsid w:val="00804D99"/>
    <w:rsid w:val="008066CB"/>
    <w:rsid w:val="0080787F"/>
    <w:rsid w:val="00811211"/>
    <w:rsid w:val="008120AD"/>
    <w:rsid w:val="008120D4"/>
    <w:rsid w:val="00814043"/>
    <w:rsid w:val="0081630A"/>
    <w:rsid w:val="00816EB0"/>
    <w:rsid w:val="00820355"/>
    <w:rsid w:val="008269E7"/>
    <w:rsid w:val="00830280"/>
    <w:rsid w:val="008329CA"/>
    <w:rsid w:val="008343AA"/>
    <w:rsid w:val="00834A6A"/>
    <w:rsid w:val="00837CD6"/>
    <w:rsid w:val="00840634"/>
    <w:rsid w:val="00843CAE"/>
    <w:rsid w:val="00844714"/>
    <w:rsid w:val="00845160"/>
    <w:rsid w:val="00845E07"/>
    <w:rsid w:val="00846F08"/>
    <w:rsid w:val="00847F24"/>
    <w:rsid w:val="00852522"/>
    <w:rsid w:val="00853613"/>
    <w:rsid w:val="0085384E"/>
    <w:rsid w:val="008567AB"/>
    <w:rsid w:val="00860A99"/>
    <w:rsid w:val="00862084"/>
    <w:rsid w:val="008641FA"/>
    <w:rsid w:val="0086575F"/>
    <w:rsid w:val="00870E71"/>
    <w:rsid w:val="008743D5"/>
    <w:rsid w:val="0087763E"/>
    <w:rsid w:val="0088187C"/>
    <w:rsid w:val="008840C4"/>
    <w:rsid w:val="00884731"/>
    <w:rsid w:val="00885205"/>
    <w:rsid w:val="008865B5"/>
    <w:rsid w:val="00886778"/>
    <w:rsid w:val="00886CA0"/>
    <w:rsid w:val="00887012"/>
    <w:rsid w:val="00887AEE"/>
    <w:rsid w:val="00890926"/>
    <w:rsid w:val="0089274C"/>
    <w:rsid w:val="0089489A"/>
    <w:rsid w:val="008954CD"/>
    <w:rsid w:val="0089642C"/>
    <w:rsid w:val="00897B82"/>
    <w:rsid w:val="008A1D43"/>
    <w:rsid w:val="008A2637"/>
    <w:rsid w:val="008A6546"/>
    <w:rsid w:val="008A6636"/>
    <w:rsid w:val="008A6819"/>
    <w:rsid w:val="008B1C90"/>
    <w:rsid w:val="008B5311"/>
    <w:rsid w:val="008B5F2F"/>
    <w:rsid w:val="008C0D74"/>
    <w:rsid w:val="008C1609"/>
    <w:rsid w:val="008C1BB2"/>
    <w:rsid w:val="008C2F84"/>
    <w:rsid w:val="008C7B7D"/>
    <w:rsid w:val="008D084C"/>
    <w:rsid w:val="008D0B8B"/>
    <w:rsid w:val="008D21D5"/>
    <w:rsid w:val="008D3065"/>
    <w:rsid w:val="008D35FB"/>
    <w:rsid w:val="008D39C3"/>
    <w:rsid w:val="008D5A1C"/>
    <w:rsid w:val="008D5FB4"/>
    <w:rsid w:val="008E0D79"/>
    <w:rsid w:val="008E1BAC"/>
    <w:rsid w:val="008E2224"/>
    <w:rsid w:val="008E3147"/>
    <w:rsid w:val="008E436B"/>
    <w:rsid w:val="008E6F8C"/>
    <w:rsid w:val="008F0043"/>
    <w:rsid w:val="008F0A71"/>
    <w:rsid w:val="008F6127"/>
    <w:rsid w:val="008F6C93"/>
    <w:rsid w:val="008F73AB"/>
    <w:rsid w:val="0090096A"/>
    <w:rsid w:val="00900A65"/>
    <w:rsid w:val="00902719"/>
    <w:rsid w:val="00902D70"/>
    <w:rsid w:val="00904206"/>
    <w:rsid w:val="00904344"/>
    <w:rsid w:val="009046DE"/>
    <w:rsid w:val="00905000"/>
    <w:rsid w:val="00905277"/>
    <w:rsid w:val="0090539F"/>
    <w:rsid w:val="009061D3"/>
    <w:rsid w:val="00906407"/>
    <w:rsid w:val="00906FE2"/>
    <w:rsid w:val="009142B4"/>
    <w:rsid w:val="009155AC"/>
    <w:rsid w:val="0092046A"/>
    <w:rsid w:val="0092653A"/>
    <w:rsid w:val="00934573"/>
    <w:rsid w:val="00936112"/>
    <w:rsid w:val="00937611"/>
    <w:rsid w:val="00940377"/>
    <w:rsid w:val="00940417"/>
    <w:rsid w:val="009447BB"/>
    <w:rsid w:val="00945039"/>
    <w:rsid w:val="00945447"/>
    <w:rsid w:val="00945A27"/>
    <w:rsid w:val="00945A55"/>
    <w:rsid w:val="009511E8"/>
    <w:rsid w:val="00955C5D"/>
    <w:rsid w:val="00956E71"/>
    <w:rsid w:val="00960201"/>
    <w:rsid w:val="00960807"/>
    <w:rsid w:val="00962A52"/>
    <w:rsid w:val="0096523F"/>
    <w:rsid w:val="00966563"/>
    <w:rsid w:val="00970161"/>
    <w:rsid w:val="00971737"/>
    <w:rsid w:val="009760DF"/>
    <w:rsid w:val="00976A08"/>
    <w:rsid w:val="00977000"/>
    <w:rsid w:val="009776B3"/>
    <w:rsid w:val="009803DC"/>
    <w:rsid w:val="0098049E"/>
    <w:rsid w:val="00983490"/>
    <w:rsid w:val="009857D7"/>
    <w:rsid w:val="00986728"/>
    <w:rsid w:val="0098729E"/>
    <w:rsid w:val="0099157E"/>
    <w:rsid w:val="0099417A"/>
    <w:rsid w:val="0099423C"/>
    <w:rsid w:val="00995038"/>
    <w:rsid w:val="00995E2A"/>
    <w:rsid w:val="00997C29"/>
    <w:rsid w:val="009A202D"/>
    <w:rsid w:val="009A2275"/>
    <w:rsid w:val="009A2C55"/>
    <w:rsid w:val="009A7BE7"/>
    <w:rsid w:val="009B01D2"/>
    <w:rsid w:val="009B02B0"/>
    <w:rsid w:val="009B0D32"/>
    <w:rsid w:val="009B726D"/>
    <w:rsid w:val="009B7E9E"/>
    <w:rsid w:val="009C0130"/>
    <w:rsid w:val="009C6053"/>
    <w:rsid w:val="009C738A"/>
    <w:rsid w:val="009C762D"/>
    <w:rsid w:val="009D1878"/>
    <w:rsid w:val="009D329E"/>
    <w:rsid w:val="009D3428"/>
    <w:rsid w:val="009D3723"/>
    <w:rsid w:val="009D3C22"/>
    <w:rsid w:val="009D40E7"/>
    <w:rsid w:val="009D4D3E"/>
    <w:rsid w:val="009D501D"/>
    <w:rsid w:val="009D5371"/>
    <w:rsid w:val="009D57D5"/>
    <w:rsid w:val="009D6891"/>
    <w:rsid w:val="009E0259"/>
    <w:rsid w:val="009E14C6"/>
    <w:rsid w:val="009E1D81"/>
    <w:rsid w:val="009E640D"/>
    <w:rsid w:val="009E7206"/>
    <w:rsid w:val="009E76E0"/>
    <w:rsid w:val="009F048D"/>
    <w:rsid w:val="009F6AB6"/>
    <w:rsid w:val="009F7D44"/>
    <w:rsid w:val="00A01B40"/>
    <w:rsid w:val="00A045FC"/>
    <w:rsid w:val="00A0468D"/>
    <w:rsid w:val="00A06BB7"/>
    <w:rsid w:val="00A14666"/>
    <w:rsid w:val="00A158AE"/>
    <w:rsid w:val="00A17E4B"/>
    <w:rsid w:val="00A2036D"/>
    <w:rsid w:val="00A21EB7"/>
    <w:rsid w:val="00A22715"/>
    <w:rsid w:val="00A239FB"/>
    <w:rsid w:val="00A24100"/>
    <w:rsid w:val="00A254D2"/>
    <w:rsid w:val="00A30E6C"/>
    <w:rsid w:val="00A319D9"/>
    <w:rsid w:val="00A33BF8"/>
    <w:rsid w:val="00A40BB2"/>
    <w:rsid w:val="00A43262"/>
    <w:rsid w:val="00A43CE9"/>
    <w:rsid w:val="00A43CF0"/>
    <w:rsid w:val="00A455CE"/>
    <w:rsid w:val="00A471D4"/>
    <w:rsid w:val="00A47351"/>
    <w:rsid w:val="00A51A1A"/>
    <w:rsid w:val="00A53E32"/>
    <w:rsid w:val="00A55128"/>
    <w:rsid w:val="00A55257"/>
    <w:rsid w:val="00A560CB"/>
    <w:rsid w:val="00A56E2C"/>
    <w:rsid w:val="00A61452"/>
    <w:rsid w:val="00A61BB6"/>
    <w:rsid w:val="00A63ACB"/>
    <w:rsid w:val="00A63CE6"/>
    <w:rsid w:val="00A63FAD"/>
    <w:rsid w:val="00A64CA5"/>
    <w:rsid w:val="00A66423"/>
    <w:rsid w:val="00A666AB"/>
    <w:rsid w:val="00A66923"/>
    <w:rsid w:val="00A676BD"/>
    <w:rsid w:val="00A71773"/>
    <w:rsid w:val="00A71958"/>
    <w:rsid w:val="00A72935"/>
    <w:rsid w:val="00A72ACF"/>
    <w:rsid w:val="00A77009"/>
    <w:rsid w:val="00A7782E"/>
    <w:rsid w:val="00A8388B"/>
    <w:rsid w:val="00A8545E"/>
    <w:rsid w:val="00A85934"/>
    <w:rsid w:val="00A87695"/>
    <w:rsid w:val="00A87971"/>
    <w:rsid w:val="00A916D3"/>
    <w:rsid w:val="00A93A1E"/>
    <w:rsid w:val="00A9469A"/>
    <w:rsid w:val="00A96BE2"/>
    <w:rsid w:val="00A976FD"/>
    <w:rsid w:val="00AA0F0A"/>
    <w:rsid w:val="00AA1F4F"/>
    <w:rsid w:val="00AA2901"/>
    <w:rsid w:val="00AA63FE"/>
    <w:rsid w:val="00AA6DE6"/>
    <w:rsid w:val="00AA7E30"/>
    <w:rsid w:val="00AB00DD"/>
    <w:rsid w:val="00AB0C4C"/>
    <w:rsid w:val="00AB2CF1"/>
    <w:rsid w:val="00AB5652"/>
    <w:rsid w:val="00AB747F"/>
    <w:rsid w:val="00AB7C2D"/>
    <w:rsid w:val="00AC14A7"/>
    <w:rsid w:val="00AC5D90"/>
    <w:rsid w:val="00AC60F4"/>
    <w:rsid w:val="00AC6572"/>
    <w:rsid w:val="00AC6B00"/>
    <w:rsid w:val="00AC6C55"/>
    <w:rsid w:val="00AC6D05"/>
    <w:rsid w:val="00AD655C"/>
    <w:rsid w:val="00AE1110"/>
    <w:rsid w:val="00AE1F59"/>
    <w:rsid w:val="00AE3522"/>
    <w:rsid w:val="00AE3E20"/>
    <w:rsid w:val="00AE589A"/>
    <w:rsid w:val="00AE75D9"/>
    <w:rsid w:val="00B000FD"/>
    <w:rsid w:val="00B00921"/>
    <w:rsid w:val="00B0379C"/>
    <w:rsid w:val="00B038BE"/>
    <w:rsid w:val="00B03F52"/>
    <w:rsid w:val="00B10E89"/>
    <w:rsid w:val="00B14035"/>
    <w:rsid w:val="00B16261"/>
    <w:rsid w:val="00B1743D"/>
    <w:rsid w:val="00B23CEC"/>
    <w:rsid w:val="00B26072"/>
    <w:rsid w:val="00B26094"/>
    <w:rsid w:val="00B26907"/>
    <w:rsid w:val="00B30597"/>
    <w:rsid w:val="00B32155"/>
    <w:rsid w:val="00B32A05"/>
    <w:rsid w:val="00B32EB2"/>
    <w:rsid w:val="00B35F19"/>
    <w:rsid w:val="00B36ABF"/>
    <w:rsid w:val="00B37FC6"/>
    <w:rsid w:val="00B40E42"/>
    <w:rsid w:val="00B412D9"/>
    <w:rsid w:val="00B41B9E"/>
    <w:rsid w:val="00B430F7"/>
    <w:rsid w:val="00B4404E"/>
    <w:rsid w:val="00B45DD2"/>
    <w:rsid w:val="00B46310"/>
    <w:rsid w:val="00B506EA"/>
    <w:rsid w:val="00B52558"/>
    <w:rsid w:val="00B5566C"/>
    <w:rsid w:val="00B6223E"/>
    <w:rsid w:val="00B64062"/>
    <w:rsid w:val="00B64476"/>
    <w:rsid w:val="00B67128"/>
    <w:rsid w:val="00B72711"/>
    <w:rsid w:val="00B750AF"/>
    <w:rsid w:val="00B771ED"/>
    <w:rsid w:val="00B77CC1"/>
    <w:rsid w:val="00B8016D"/>
    <w:rsid w:val="00B804C6"/>
    <w:rsid w:val="00B818EC"/>
    <w:rsid w:val="00B82440"/>
    <w:rsid w:val="00B8281B"/>
    <w:rsid w:val="00B82D6D"/>
    <w:rsid w:val="00B85B23"/>
    <w:rsid w:val="00B868CF"/>
    <w:rsid w:val="00B86F99"/>
    <w:rsid w:val="00B87359"/>
    <w:rsid w:val="00B879F9"/>
    <w:rsid w:val="00B912D4"/>
    <w:rsid w:val="00B9303E"/>
    <w:rsid w:val="00B94F84"/>
    <w:rsid w:val="00B97916"/>
    <w:rsid w:val="00B97A30"/>
    <w:rsid w:val="00BA00E0"/>
    <w:rsid w:val="00BA016B"/>
    <w:rsid w:val="00BA03B1"/>
    <w:rsid w:val="00BA0A78"/>
    <w:rsid w:val="00BA0FF7"/>
    <w:rsid w:val="00BA1FCA"/>
    <w:rsid w:val="00BA3B15"/>
    <w:rsid w:val="00BA3DD2"/>
    <w:rsid w:val="00BA4990"/>
    <w:rsid w:val="00BA6628"/>
    <w:rsid w:val="00BA6AD3"/>
    <w:rsid w:val="00BB1630"/>
    <w:rsid w:val="00BB34C9"/>
    <w:rsid w:val="00BB521E"/>
    <w:rsid w:val="00BB5852"/>
    <w:rsid w:val="00BB70A8"/>
    <w:rsid w:val="00BC018C"/>
    <w:rsid w:val="00BC1919"/>
    <w:rsid w:val="00BC3684"/>
    <w:rsid w:val="00BC59E2"/>
    <w:rsid w:val="00BD2A14"/>
    <w:rsid w:val="00BD3F3D"/>
    <w:rsid w:val="00BD5F53"/>
    <w:rsid w:val="00BD735B"/>
    <w:rsid w:val="00BE4105"/>
    <w:rsid w:val="00BE4814"/>
    <w:rsid w:val="00BE4A19"/>
    <w:rsid w:val="00BE5D1E"/>
    <w:rsid w:val="00BE6506"/>
    <w:rsid w:val="00BE71C9"/>
    <w:rsid w:val="00BF27F7"/>
    <w:rsid w:val="00BF479D"/>
    <w:rsid w:val="00BF64EE"/>
    <w:rsid w:val="00BF6F65"/>
    <w:rsid w:val="00BF7FEA"/>
    <w:rsid w:val="00C005B7"/>
    <w:rsid w:val="00C009A7"/>
    <w:rsid w:val="00C01409"/>
    <w:rsid w:val="00C039F0"/>
    <w:rsid w:val="00C0453D"/>
    <w:rsid w:val="00C04620"/>
    <w:rsid w:val="00C10F1D"/>
    <w:rsid w:val="00C11784"/>
    <w:rsid w:val="00C11AAE"/>
    <w:rsid w:val="00C1327F"/>
    <w:rsid w:val="00C142AC"/>
    <w:rsid w:val="00C1466E"/>
    <w:rsid w:val="00C176E8"/>
    <w:rsid w:val="00C225C5"/>
    <w:rsid w:val="00C26029"/>
    <w:rsid w:val="00C27B00"/>
    <w:rsid w:val="00C309C9"/>
    <w:rsid w:val="00C33223"/>
    <w:rsid w:val="00C36614"/>
    <w:rsid w:val="00C3767C"/>
    <w:rsid w:val="00C42EF1"/>
    <w:rsid w:val="00C46543"/>
    <w:rsid w:val="00C46860"/>
    <w:rsid w:val="00C50168"/>
    <w:rsid w:val="00C55737"/>
    <w:rsid w:val="00C6413D"/>
    <w:rsid w:val="00C64915"/>
    <w:rsid w:val="00C6594E"/>
    <w:rsid w:val="00C73D54"/>
    <w:rsid w:val="00C743B7"/>
    <w:rsid w:val="00C74942"/>
    <w:rsid w:val="00C758A1"/>
    <w:rsid w:val="00C776F0"/>
    <w:rsid w:val="00C80C59"/>
    <w:rsid w:val="00C82573"/>
    <w:rsid w:val="00C85912"/>
    <w:rsid w:val="00C8755F"/>
    <w:rsid w:val="00C879A7"/>
    <w:rsid w:val="00C90998"/>
    <w:rsid w:val="00C91E9F"/>
    <w:rsid w:val="00C92DA3"/>
    <w:rsid w:val="00C93430"/>
    <w:rsid w:val="00C97C20"/>
    <w:rsid w:val="00CA114E"/>
    <w:rsid w:val="00CA1741"/>
    <w:rsid w:val="00CA1F76"/>
    <w:rsid w:val="00CA394F"/>
    <w:rsid w:val="00CA4163"/>
    <w:rsid w:val="00CA722C"/>
    <w:rsid w:val="00CA7E29"/>
    <w:rsid w:val="00CB0EE4"/>
    <w:rsid w:val="00CB2BC2"/>
    <w:rsid w:val="00CB310B"/>
    <w:rsid w:val="00CB373F"/>
    <w:rsid w:val="00CB4586"/>
    <w:rsid w:val="00CB499A"/>
    <w:rsid w:val="00CB65F2"/>
    <w:rsid w:val="00CC0A67"/>
    <w:rsid w:val="00CC22C1"/>
    <w:rsid w:val="00CC26EE"/>
    <w:rsid w:val="00CC40D1"/>
    <w:rsid w:val="00CD1B97"/>
    <w:rsid w:val="00CD20C9"/>
    <w:rsid w:val="00CD28D5"/>
    <w:rsid w:val="00CD29F6"/>
    <w:rsid w:val="00CD2D48"/>
    <w:rsid w:val="00CD5DAE"/>
    <w:rsid w:val="00CD6EF1"/>
    <w:rsid w:val="00CE15B5"/>
    <w:rsid w:val="00CE47EF"/>
    <w:rsid w:val="00CE66CB"/>
    <w:rsid w:val="00CE7769"/>
    <w:rsid w:val="00CF07AC"/>
    <w:rsid w:val="00CF0D35"/>
    <w:rsid w:val="00CF11EF"/>
    <w:rsid w:val="00CF2071"/>
    <w:rsid w:val="00CF2CD7"/>
    <w:rsid w:val="00CF3290"/>
    <w:rsid w:val="00CF4439"/>
    <w:rsid w:val="00CF54B1"/>
    <w:rsid w:val="00CF54F1"/>
    <w:rsid w:val="00D005AD"/>
    <w:rsid w:val="00D06CED"/>
    <w:rsid w:val="00D15B91"/>
    <w:rsid w:val="00D1785A"/>
    <w:rsid w:val="00D212F8"/>
    <w:rsid w:val="00D21770"/>
    <w:rsid w:val="00D218EF"/>
    <w:rsid w:val="00D2284B"/>
    <w:rsid w:val="00D24198"/>
    <w:rsid w:val="00D245F3"/>
    <w:rsid w:val="00D31700"/>
    <w:rsid w:val="00D33EFC"/>
    <w:rsid w:val="00D34644"/>
    <w:rsid w:val="00D36A26"/>
    <w:rsid w:val="00D445E3"/>
    <w:rsid w:val="00D5548F"/>
    <w:rsid w:val="00D5630A"/>
    <w:rsid w:val="00D574C9"/>
    <w:rsid w:val="00D60A3B"/>
    <w:rsid w:val="00D60A9D"/>
    <w:rsid w:val="00D616F1"/>
    <w:rsid w:val="00D63015"/>
    <w:rsid w:val="00D65B13"/>
    <w:rsid w:val="00D6662E"/>
    <w:rsid w:val="00D673C0"/>
    <w:rsid w:val="00D67B08"/>
    <w:rsid w:val="00D73E6C"/>
    <w:rsid w:val="00D7488B"/>
    <w:rsid w:val="00D76A2E"/>
    <w:rsid w:val="00D7735C"/>
    <w:rsid w:val="00D80144"/>
    <w:rsid w:val="00D80677"/>
    <w:rsid w:val="00D80B4F"/>
    <w:rsid w:val="00D83696"/>
    <w:rsid w:val="00D83E4F"/>
    <w:rsid w:val="00D86866"/>
    <w:rsid w:val="00D86D0A"/>
    <w:rsid w:val="00D8718B"/>
    <w:rsid w:val="00D871C5"/>
    <w:rsid w:val="00D92FA1"/>
    <w:rsid w:val="00D93DDB"/>
    <w:rsid w:val="00D94354"/>
    <w:rsid w:val="00DA12EB"/>
    <w:rsid w:val="00DA4C7E"/>
    <w:rsid w:val="00DA5B18"/>
    <w:rsid w:val="00DB1C9E"/>
    <w:rsid w:val="00DC12C4"/>
    <w:rsid w:val="00DC6830"/>
    <w:rsid w:val="00DD038D"/>
    <w:rsid w:val="00DD1EF3"/>
    <w:rsid w:val="00DD2520"/>
    <w:rsid w:val="00DD33B3"/>
    <w:rsid w:val="00DD7914"/>
    <w:rsid w:val="00DD7F5F"/>
    <w:rsid w:val="00DE0989"/>
    <w:rsid w:val="00DE3845"/>
    <w:rsid w:val="00DE74C2"/>
    <w:rsid w:val="00DF059A"/>
    <w:rsid w:val="00DF0892"/>
    <w:rsid w:val="00DF0EDA"/>
    <w:rsid w:val="00DF258F"/>
    <w:rsid w:val="00DF2725"/>
    <w:rsid w:val="00DF6BB5"/>
    <w:rsid w:val="00E0598B"/>
    <w:rsid w:val="00E05FFD"/>
    <w:rsid w:val="00E114AA"/>
    <w:rsid w:val="00E11626"/>
    <w:rsid w:val="00E13098"/>
    <w:rsid w:val="00E140B4"/>
    <w:rsid w:val="00E17C97"/>
    <w:rsid w:val="00E21D75"/>
    <w:rsid w:val="00E241FA"/>
    <w:rsid w:val="00E24F81"/>
    <w:rsid w:val="00E251C9"/>
    <w:rsid w:val="00E26730"/>
    <w:rsid w:val="00E27076"/>
    <w:rsid w:val="00E27EFB"/>
    <w:rsid w:val="00E305E4"/>
    <w:rsid w:val="00E316AF"/>
    <w:rsid w:val="00E3187E"/>
    <w:rsid w:val="00E344FD"/>
    <w:rsid w:val="00E3552C"/>
    <w:rsid w:val="00E35CBD"/>
    <w:rsid w:val="00E35DDC"/>
    <w:rsid w:val="00E37651"/>
    <w:rsid w:val="00E412FA"/>
    <w:rsid w:val="00E41497"/>
    <w:rsid w:val="00E43A43"/>
    <w:rsid w:val="00E453F4"/>
    <w:rsid w:val="00E45CF9"/>
    <w:rsid w:val="00E46ECE"/>
    <w:rsid w:val="00E46F58"/>
    <w:rsid w:val="00E506E9"/>
    <w:rsid w:val="00E55F1A"/>
    <w:rsid w:val="00E573AA"/>
    <w:rsid w:val="00E57F71"/>
    <w:rsid w:val="00E6056D"/>
    <w:rsid w:val="00E61C83"/>
    <w:rsid w:val="00E62110"/>
    <w:rsid w:val="00E635F0"/>
    <w:rsid w:val="00E6379A"/>
    <w:rsid w:val="00E645BE"/>
    <w:rsid w:val="00E7024F"/>
    <w:rsid w:val="00E75FBC"/>
    <w:rsid w:val="00E76B45"/>
    <w:rsid w:val="00E772B5"/>
    <w:rsid w:val="00E81504"/>
    <w:rsid w:val="00E8333F"/>
    <w:rsid w:val="00E85723"/>
    <w:rsid w:val="00E8604B"/>
    <w:rsid w:val="00E86479"/>
    <w:rsid w:val="00E902DB"/>
    <w:rsid w:val="00E906D9"/>
    <w:rsid w:val="00E907E9"/>
    <w:rsid w:val="00E91A7B"/>
    <w:rsid w:val="00E95366"/>
    <w:rsid w:val="00E95E9E"/>
    <w:rsid w:val="00E965E7"/>
    <w:rsid w:val="00E96E15"/>
    <w:rsid w:val="00E97B5D"/>
    <w:rsid w:val="00EA3B95"/>
    <w:rsid w:val="00EA66D5"/>
    <w:rsid w:val="00EA7FB9"/>
    <w:rsid w:val="00EB1632"/>
    <w:rsid w:val="00EB2CD7"/>
    <w:rsid w:val="00EB3731"/>
    <w:rsid w:val="00EB7739"/>
    <w:rsid w:val="00EC2AD7"/>
    <w:rsid w:val="00EC321D"/>
    <w:rsid w:val="00EC3B57"/>
    <w:rsid w:val="00EC46C1"/>
    <w:rsid w:val="00EC4E71"/>
    <w:rsid w:val="00EC5470"/>
    <w:rsid w:val="00EC698C"/>
    <w:rsid w:val="00ED065B"/>
    <w:rsid w:val="00EE042A"/>
    <w:rsid w:val="00EE0883"/>
    <w:rsid w:val="00EE1DC4"/>
    <w:rsid w:val="00EE1F8C"/>
    <w:rsid w:val="00EE22CB"/>
    <w:rsid w:val="00EE27DB"/>
    <w:rsid w:val="00EF2277"/>
    <w:rsid w:val="00EF4232"/>
    <w:rsid w:val="00EF4B08"/>
    <w:rsid w:val="00EF6BCB"/>
    <w:rsid w:val="00EF6FD6"/>
    <w:rsid w:val="00EF7CEC"/>
    <w:rsid w:val="00F001D6"/>
    <w:rsid w:val="00F00835"/>
    <w:rsid w:val="00F00E31"/>
    <w:rsid w:val="00F01513"/>
    <w:rsid w:val="00F02597"/>
    <w:rsid w:val="00F02FC3"/>
    <w:rsid w:val="00F05459"/>
    <w:rsid w:val="00F05EC3"/>
    <w:rsid w:val="00F12E83"/>
    <w:rsid w:val="00F13C6D"/>
    <w:rsid w:val="00F143E9"/>
    <w:rsid w:val="00F155EB"/>
    <w:rsid w:val="00F220CD"/>
    <w:rsid w:val="00F25206"/>
    <w:rsid w:val="00F257A5"/>
    <w:rsid w:val="00F25A87"/>
    <w:rsid w:val="00F26234"/>
    <w:rsid w:val="00F26929"/>
    <w:rsid w:val="00F31B29"/>
    <w:rsid w:val="00F31F26"/>
    <w:rsid w:val="00F3231A"/>
    <w:rsid w:val="00F32CAE"/>
    <w:rsid w:val="00F32FD1"/>
    <w:rsid w:val="00F3434E"/>
    <w:rsid w:val="00F35558"/>
    <w:rsid w:val="00F35A2D"/>
    <w:rsid w:val="00F36747"/>
    <w:rsid w:val="00F40DB0"/>
    <w:rsid w:val="00F4142F"/>
    <w:rsid w:val="00F41840"/>
    <w:rsid w:val="00F420E9"/>
    <w:rsid w:val="00F4348A"/>
    <w:rsid w:val="00F4481B"/>
    <w:rsid w:val="00F47AF2"/>
    <w:rsid w:val="00F52F6E"/>
    <w:rsid w:val="00F53356"/>
    <w:rsid w:val="00F540DB"/>
    <w:rsid w:val="00F544A1"/>
    <w:rsid w:val="00F5501D"/>
    <w:rsid w:val="00F562D3"/>
    <w:rsid w:val="00F62014"/>
    <w:rsid w:val="00F63ED5"/>
    <w:rsid w:val="00F652E2"/>
    <w:rsid w:val="00F6565A"/>
    <w:rsid w:val="00F66476"/>
    <w:rsid w:val="00F724B2"/>
    <w:rsid w:val="00F741F5"/>
    <w:rsid w:val="00F748B2"/>
    <w:rsid w:val="00F758C3"/>
    <w:rsid w:val="00F83B88"/>
    <w:rsid w:val="00F84767"/>
    <w:rsid w:val="00F863CC"/>
    <w:rsid w:val="00F9062E"/>
    <w:rsid w:val="00F91809"/>
    <w:rsid w:val="00F92897"/>
    <w:rsid w:val="00F93FAA"/>
    <w:rsid w:val="00F9457F"/>
    <w:rsid w:val="00F94A6C"/>
    <w:rsid w:val="00F95FEF"/>
    <w:rsid w:val="00FA749C"/>
    <w:rsid w:val="00FA7B1F"/>
    <w:rsid w:val="00FA7B7C"/>
    <w:rsid w:val="00FB31DE"/>
    <w:rsid w:val="00FB3566"/>
    <w:rsid w:val="00FB3A4C"/>
    <w:rsid w:val="00FB493E"/>
    <w:rsid w:val="00FB4FA1"/>
    <w:rsid w:val="00FB6FC4"/>
    <w:rsid w:val="00FB7E7E"/>
    <w:rsid w:val="00FC0B9E"/>
    <w:rsid w:val="00FC2745"/>
    <w:rsid w:val="00FC27DA"/>
    <w:rsid w:val="00FC5E06"/>
    <w:rsid w:val="00FC6B78"/>
    <w:rsid w:val="00FC7695"/>
    <w:rsid w:val="00FD0240"/>
    <w:rsid w:val="00FD0B13"/>
    <w:rsid w:val="00FD17DE"/>
    <w:rsid w:val="00FD2E92"/>
    <w:rsid w:val="00FD2EB6"/>
    <w:rsid w:val="00FD3765"/>
    <w:rsid w:val="00FD3DB3"/>
    <w:rsid w:val="00FD5F7B"/>
    <w:rsid w:val="00FD69B6"/>
    <w:rsid w:val="00FE35C0"/>
    <w:rsid w:val="00FE3B1A"/>
    <w:rsid w:val="00FE4D27"/>
    <w:rsid w:val="00FE563F"/>
    <w:rsid w:val="00FE68F2"/>
    <w:rsid w:val="00FF0325"/>
    <w:rsid w:val="00FF3B0A"/>
    <w:rsid w:val="00FF4297"/>
    <w:rsid w:val="00FF5098"/>
    <w:rsid w:val="00FF5974"/>
    <w:rsid w:val="00FF6055"/>
    <w:rsid w:val="00FF60CF"/>
    <w:rsid w:val="00FF6359"/>
    <w:rsid w:val="00FF7247"/>
    <w:rsid w:val="00FF7909"/>
    <w:rsid w:val="00FF7D7A"/>
    <w:rsid w:val="02170E46"/>
    <w:rsid w:val="02584142"/>
    <w:rsid w:val="03B91A1B"/>
    <w:rsid w:val="04032B1E"/>
    <w:rsid w:val="04085EBE"/>
    <w:rsid w:val="04BF1111"/>
    <w:rsid w:val="05BC6421"/>
    <w:rsid w:val="07F51CC2"/>
    <w:rsid w:val="085A1ECC"/>
    <w:rsid w:val="08BD29EB"/>
    <w:rsid w:val="099B6241"/>
    <w:rsid w:val="0B2D2D9B"/>
    <w:rsid w:val="0BD93187"/>
    <w:rsid w:val="0C6C1851"/>
    <w:rsid w:val="0CCC4D7A"/>
    <w:rsid w:val="0D3B1B7D"/>
    <w:rsid w:val="0D427CC7"/>
    <w:rsid w:val="0E715BC7"/>
    <w:rsid w:val="0F7F23BC"/>
    <w:rsid w:val="0F9B8AC3"/>
    <w:rsid w:val="0FDF44B2"/>
    <w:rsid w:val="0FF74B98"/>
    <w:rsid w:val="0FFD1CBE"/>
    <w:rsid w:val="11871517"/>
    <w:rsid w:val="13D77744"/>
    <w:rsid w:val="13EE62D4"/>
    <w:rsid w:val="13F947E5"/>
    <w:rsid w:val="146802CE"/>
    <w:rsid w:val="15855981"/>
    <w:rsid w:val="159B412A"/>
    <w:rsid w:val="161059C0"/>
    <w:rsid w:val="175FEE32"/>
    <w:rsid w:val="176D07EB"/>
    <w:rsid w:val="1798781D"/>
    <w:rsid w:val="17EBEC62"/>
    <w:rsid w:val="17FFF847"/>
    <w:rsid w:val="18052409"/>
    <w:rsid w:val="180A4204"/>
    <w:rsid w:val="19634AE0"/>
    <w:rsid w:val="19BC3280"/>
    <w:rsid w:val="19FD6D17"/>
    <w:rsid w:val="1A072887"/>
    <w:rsid w:val="1AF3CB39"/>
    <w:rsid w:val="1AF58D27"/>
    <w:rsid w:val="1BEF1CE9"/>
    <w:rsid w:val="1C113623"/>
    <w:rsid w:val="1C3B0619"/>
    <w:rsid w:val="1C76353F"/>
    <w:rsid w:val="1C7C2544"/>
    <w:rsid w:val="1C7D15A9"/>
    <w:rsid w:val="1D2113F3"/>
    <w:rsid w:val="1D3F185B"/>
    <w:rsid w:val="1E650F6E"/>
    <w:rsid w:val="1E97020B"/>
    <w:rsid w:val="1FBF7570"/>
    <w:rsid w:val="1FBF7D29"/>
    <w:rsid w:val="1FFF6266"/>
    <w:rsid w:val="204D4FC3"/>
    <w:rsid w:val="22391E17"/>
    <w:rsid w:val="226A7752"/>
    <w:rsid w:val="237E6354"/>
    <w:rsid w:val="237F4A55"/>
    <w:rsid w:val="23AD6B9D"/>
    <w:rsid w:val="24FA13C0"/>
    <w:rsid w:val="26AE785A"/>
    <w:rsid w:val="27DB5A88"/>
    <w:rsid w:val="27E4EA40"/>
    <w:rsid w:val="28392515"/>
    <w:rsid w:val="287974C3"/>
    <w:rsid w:val="28F72FFC"/>
    <w:rsid w:val="298119E0"/>
    <w:rsid w:val="2A1D4F34"/>
    <w:rsid w:val="2A7C7B20"/>
    <w:rsid w:val="2BFA8B53"/>
    <w:rsid w:val="2C4B9C7A"/>
    <w:rsid w:val="2C817D16"/>
    <w:rsid w:val="2CDD3F9E"/>
    <w:rsid w:val="2CF957DC"/>
    <w:rsid w:val="2CFBBDB6"/>
    <w:rsid w:val="2DA71041"/>
    <w:rsid w:val="2DA90B7C"/>
    <w:rsid w:val="2E1EB09D"/>
    <w:rsid w:val="2E3201C9"/>
    <w:rsid w:val="2E3F7362"/>
    <w:rsid w:val="2E77BDAE"/>
    <w:rsid w:val="2E8C1ED2"/>
    <w:rsid w:val="2EEDE055"/>
    <w:rsid w:val="2F796346"/>
    <w:rsid w:val="2F7F8AD3"/>
    <w:rsid w:val="2FCA7255"/>
    <w:rsid w:val="2FFFC908"/>
    <w:rsid w:val="30413CBB"/>
    <w:rsid w:val="30693CB1"/>
    <w:rsid w:val="306F469C"/>
    <w:rsid w:val="309EC8FC"/>
    <w:rsid w:val="30D85347"/>
    <w:rsid w:val="31822DA7"/>
    <w:rsid w:val="318B274B"/>
    <w:rsid w:val="31DE6891"/>
    <w:rsid w:val="327E25F7"/>
    <w:rsid w:val="32EFAE50"/>
    <w:rsid w:val="33AC7503"/>
    <w:rsid w:val="33C506D5"/>
    <w:rsid w:val="33FBA171"/>
    <w:rsid w:val="35FE2E33"/>
    <w:rsid w:val="36212136"/>
    <w:rsid w:val="362B1262"/>
    <w:rsid w:val="36742B67"/>
    <w:rsid w:val="36A82B15"/>
    <w:rsid w:val="37666D1B"/>
    <w:rsid w:val="378879C3"/>
    <w:rsid w:val="37BF778A"/>
    <w:rsid w:val="37FB4CBD"/>
    <w:rsid w:val="38AC19A1"/>
    <w:rsid w:val="391B47BA"/>
    <w:rsid w:val="39759F24"/>
    <w:rsid w:val="39D4424A"/>
    <w:rsid w:val="39EB246B"/>
    <w:rsid w:val="3A2D07C6"/>
    <w:rsid w:val="3A331CBA"/>
    <w:rsid w:val="3ACEFE3C"/>
    <w:rsid w:val="3BB614C3"/>
    <w:rsid w:val="3BB7087C"/>
    <w:rsid w:val="3D7F28A4"/>
    <w:rsid w:val="3D96E94B"/>
    <w:rsid w:val="3DC1457A"/>
    <w:rsid w:val="3DF73DC4"/>
    <w:rsid w:val="3E9F35B1"/>
    <w:rsid w:val="3EF76F55"/>
    <w:rsid w:val="3EF788E0"/>
    <w:rsid w:val="3EF7AA0D"/>
    <w:rsid w:val="3EF99764"/>
    <w:rsid w:val="3F5F7C85"/>
    <w:rsid w:val="3F7260C5"/>
    <w:rsid w:val="3F7D8D94"/>
    <w:rsid w:val="3F7DED50"/>
    <w:rsid w:val="3F953D85"/>
    <w:rsid w:val="3F9D23B0"/>
    <w:rsid w:val="3FB50957"/>
    <w:rsid w:val="3FB95CD3"/>
    <w:rsid w:val="3FBF81BF"/>
    <w:rsid w:val="3FCFDF54"/>
    <w:rsid w:val="3FE172B2"/>
    <w:rsid w:val="3FEE8B63"/>
    <w:rsid w:val="3FEF3B92"/>
    <w:rsid w:val="3FF06A13"/>
    <w:rsid w:val="3FFBAE4C"/>
    <w:rsid w:val="429705A6"/>
    <w:rsid w:val="44163A99"/>
    <w:rsid w:val="477FCF33"/>
    <w:rsid w:val="48C82E80"/>
    <w:rsid w:val="49393746"/>
    <w:rsid w:val="49DDB801"/>
    <w:rsid w:val="4A7EDF8F"/>
    <w:rsid w:val="4A854C82"/>
    <w:rsid w:val="4AAF2A58"/>
    <w:rsid w:val="4ADF0686"/>
    <w:rsid w:val="4B726FBF"/>
    <w:rsid w:val="4C1047B1"/>
    <w:rsid w:val="4CF70E8F"/>
    <w:rsid w:val="4D192F19"/>
    <w:rsid w:val="4DEFC708"/>
    <w:rsid w:val="4E531AA1"/>
    <w:rsid w:val="4F7258E0"/>
    <w:rsid w:val="4FBFD4AE"/>
    <w:rsid w:val="4FF22BA3"/>
    <w:rsid w:val="50A0075E"/>
    <w:rsid w:val="50E308F0"/>
    <w:rsid w:val="51785D7C"/>
    <w:rsid w:val="51CE40AB"/>
    <w:rsid w:val="52715FB2"/>
    <w:rsid w:val="52B61CE4"/>
    <w:rsid w:val="53C522BD"/>
    <w:rsid w:val="53C65E92"/>
    <w:rsid w:val="53F167EE"/>
    <w:rsid w:val="53FFF1D5"/>
    <w:rsid w:val="55BDF026"/>
    <w:rsid w:val="56EFE894"/>
    <w:rsid w:val="57154E4B"/>
    <w:rsid w:val="57B7916C"/>
    <w:rsid w:val="57D58644"/>
    <w:rsid w:val="57EA5620"/>
    <w:rsid w:val="57EE8506"/>
    <w:rsid w:val="57FB69B2"/>
    <w:rsid w:val="58B56911"/>
    <w:rsid w:val="58CA5C73"/>
    <w:rsid w:val="58D76601"/>
    <w:rsid w:val="59FB031C"/>
    <w:rsid w:val="5A7F7513"/>
    <w:rsid w:val="5A984843"/>
    <w:rsid w:val="5A9C4433"/>
    <w:rsid w:val="5B546543"/>
    <w:rsid w:val="5BEEC728"/>
    <w:rsid w:val="5BFF3A05"/>
    <w:rsid w:val="5C1714F0"/>
    <w:rsid w:val="5C5F43C2"/>
    <w:rsid w:val="5CDEE669"/>
    <w:rsid w:val="5CFA56D6"/>
    <w:rsid w:val="5CFE7B75"/>
    <w:rsid w:val="5D2F9D03"/>
    <w:rsid w:val="5D373A70"/>
    <w:rsid w:val="5D956661"/>
    <w:rsid w:val="5DC75B58"/>
    <w:rsid w:val="5DF855D8"/>
    <w:rsid w:val="5DFB91FB"/>
    <w:rsid w:val="5DFED98F"/>
    <w:rsid w:val="5DFF4325"/>
    <w:rsid w:val="5DFFE878"/>
    <w:rsid w:val="5E3FF178"/>
    <w:rsid w:val="5E7F8A0B"/>
    <w:rsid w:val="5E8E2847"/>
    <w:rsid w:val="5EBE839A"/>
    <w:rsid w:val="5EBEAFA4"/>
    <w:rsid w:val="5F79978F"/>
    <w:rsid w:val="5F9EC004"/>
    <w:rsid w:val="5FA823C8"/>
    <w:rsid w:val="5FB3355F"/>
    <w:rsid w:val="5FBF836F"/>
    <w:rsid w:val="5FDF5D87"/>
    <w:rsid w:val="5FEBD1AE"/>
    <w:rsid w:val="5FF91107"/>
    <w:rsid w:val="5FFF85D3"/>
    <w:rsid w:val="604A1A7E"/>
    <w:rsid w:val="61056A43"/>
    <w:rsid w:val="61822BDA"/>
    <w:rsid w:val="620E157A"/>
    <w:rsid w:val="629012EB"/>
    <w:rsid w:val="638E11DB"/>
    <w:rsid w:val="63C0465B"/>
    <w:rsid w:val="63EF3209"/>
    <w:rsid w:val="63EF7F06"/>
    <w:rsid w:val="64C24719"/>
    <w:rsid w:val="66A87CFD"/>
    <w:rsid w:val="671E0431"/>
    <w:rsid w:val="676F84A8"/>
    <w:rsid w:val="67B9D508"/>
    <w:rsid w:val="67BE2E52"/>
    <w:rsid w:val="67DD21F1"/>
    <w:rsid w:val="67E743D9"/>
    <w:rsid w:val="67FBE558"/>
    <w:rsid w:val="67FFBD1E"/>
    <w:rsid w:val="68C262BC"/>
    <w:rsid w:val="69DF2BB7"/>
    <w:rsid w:val="69FEDF93"/>
    <w:rsid w:val="6A03293D"/>
    <w:rsid w:val="6A764558"/>
    <w:rsid w:val="6AAB9E61"/>
    <w:rsid w:val="6B530546"/>
    <w:rsid w:val="6B779967"/>
    <w:rsid w:val="6B9EEBBE"/>
    <w:rsid w:val="6BAF78A6"/>
    <w:rsid w:val="6BDF7E32"/>
    <w:rsid w:val="6BFC4083"/>
    <w:rsid w:val="6BFF54B8"/>
    <w:rsid w:val="6C9069F7"/>
    <w:rsid w:val="6CFC6C6C"/>
    <w:rsid w:val="6DA36295"/>
    <w:rsid w:val="6DFFDC0F"/>
    <w:rsid w:val="6EDF9F31"/>
    <w:rsid w:val="6EEB683E"/>
    <w:rsid w:val="6F5E0B33"/>
    <w:rsid w:val="6F72F778"/>
    <w:rsid w:val="6FD77FAD"/>
    <w:rsid w:val="6FDBA499"/>
    <w:rsid w:val="6FEB8766"/>
    <w:rsid w:val="6FFD7047"/>
    <w:rsid w:val="6FFE4B3C"/>
    <w:rsid w:val="6FFF0A17"/>
    <w:rsid w:val="6FFF8940"/>
    <w:rsid w:val="6FFFC3EA"/>
    <w:rsid w:val="70014711"/>
    <w:rsid w:val="708A4DDF"/>
    <w:rsid w:val="71AA0B91"/>
    <w:rsid w:val="726878C2"/>
    <w:rsid w:val="72BE545F"/>
    <w:rsid w:val="72DE8210"/>
    <w:rsid w:val="72E36C0E"/>
    <w:rsid w:val="730A0854"/>
    <w:rsid w:val="734975C1"/>
    <w:rsid w:val="73DFC6F1"/>
    <w:rsid w:val="73EF1C85"/>
    <w:rsid w:val="73FCBC99"/>
    <w:rsid w:val="73FF1516"/>
    <w:rsid w:val="73FFB193"/>
    <w:rsid w:val="741A1489"/>
    <w:rsid w:val="74BA2B79"/>
    <w:rsid w:val="754614E6"/>
    <w:rsid w:val="755E9691"/>
    <w:rsid w:val="75FFE0B3"/>
    <w:rsid w:val="767B7D59"/>
    <w:rsid w:val="76D96569"/>
    <w:rsid w:val="76DEBD79"/>
    <w:rsid w:val="76ED4312"/>
    <w:rsid w:val="76F2EB6D"/>
    <w:rsid w:val="77570E13"/>
    <w:rsid w:val="775FC6BA"/>
    <w:rsid w:val="776EAEFF"/>
    <w:rsid w:val="7777B667"/>
    <w:rsid w:val="777EC656"/>
    <w:rsid w:val="779AC07D"/>
    <w:rsid w:val="77A7DD3F"/>
    <w:rsid w:val="77D313E4"/>
    <w:rsid w:val="77DF68C0"/>
    <w:rsid w:val="77E1741D"/>
    <w:rsid w:val="77E20AE4"/>
    <w:rsid w:val="77EF5861"/>
    <w:rsid w:val="77F9633C"/>
    <w:rsid w:val="77F9C61F"/>
    <w:rsid w:val="77FF656F"/>
    <w:rsid w:val="799FFC87"/>
    <w:rsid w:val="79BA1D0C"/>
    <w:rsid w:val="79EAB465"/>
    <w:rsid w:val="79EE826E"/>
    <w:rsid w:val="79FF3838"/>
    <w:rsid w:val="79FF9B95"/>
    <w:rsid w:val="79FFDDA4"/>
    <w:rsid w:val="7ADF7C09"/>
    <w:rsid w:val="7AF7722B"/>
    <w:rsid w:val="7AFF892E"/>
    <w:rsid w:val="7B6D5CD4"/>
    <w:rsid w:val="7B74B483"/>
    <w:rsid w:val="7BB35A92"/>
    <w:rsid w:val="7BB36553"/>
    <w:rsid w:val="7BDFF54F"/>
    <w:rsid w:val="7BF97483"/>
    <w:rsid w:val="7C7BDFBB"/>
    <w:rsid w:val="7CCE0CFB"/>
    <w:rsid w:val="7CF7FDF9"/>
    <w:rsid w:val="7CFA1428"/>
    <w:rsid w:val="7D3C8592"/>
    <w:rsid w:val="7D9D59E7"/>
    <w:rsid w:val="7DAD4400"/>
    <w:rsid w:val="7DAD634C"/>
    <w:rsid w:val="7DB3EE51"/>
    <w:rsid w:val="7DB853B0"/>
    <w:rsid w:val="7DBC0069"/>
    <w:rsid w:val="7DBF496A"/>
    <w:rsid w:val="7DE781CF"/>
    <w:rsid w:val="7DEBD80D"/>
    <w:rsid w:val="7DEF3322"/>
    <w:rsid w:val="7DF6CEE5"/>
    <w:rsid w:val="7DF7C13B"/>
    <w:rsid w:val="7DFB2FF8"/>
    <w:rsid w:val="7DFDFB33"/>
    <w:rsid w:val="7DFFF4E1"/>
    <w:rsid w:val="7E0D7328"/>
    <w:rsid w:val="7E3F00F7"/>
    <w:rsid w:val="7E5DAFC0"/>
    <w:rsid w:val="7E885A87"/>
    <w:rsid w:val="7EAF20D6"/>
    <w:rsid w:val="7EDDB606"/>
    <w:rsid w:val="7EEF4787"/>
    <w:rsid w:val="7EF55C85"/>
    <w:rsid w:val="7EF606D8"/>
    <w:rsid w:val="7EF775D7"/>
    <w:rsid w:val="7EF9AFD9"/>
    <w:rsid w:val="7EFB003F"/>
    <w:rsid w:val="7F373380"/>
    <w:rsid w:val="7F57FAB4"/>
    <w:rsid w:val="7F5E0103"/>
    <w:rsid w:val="7F5FC96E"/>
    <w:rsid w:val="7F674A98"/>
    <w:rsid w:val="7F678F64"/>
    <w:rsid w:val="7F6D068E"/>
    <w:rsid w:val="7F711BDA"/>
    <w:rsid w:val="7F7D999D"/>
    <w:rsid w:val="7F7F47A3"/>
    <w:rsid w:val="7F7F8CF1"/>
    <w:rsid w:val="7FAE1CD2"/>
    <w:rsid w:val="7FBBA26B"/>
    <w:rsid w:val="7FCDD9AA"/>
    <w:rsid w:val="7FD78077"/>
    <w:rsid w:val="7FD7A560"/>
    <w:rsid w:val="7FE1C4D5"/>
    <w:rsid w:val="7FEB5821"/>
    <w:rsid w:val="7FEDE332"/>
    <w:rsid w:val="7FEE587B"/>
    <w:rsid w:val="7FF728EA"/>
    <w:rsid w:val="7FFBB1BE"/>
    <w:rsid w:val="7FFD31E8"/>
    <w:rsid w:val="7FFE5A35"/>
    <w:rsid w:val="7FFEBE44"/>
    <w:rsid w:val="7FFEE75F"/>
    <w:rsid w:val="7FFF4CA2"/>
    <w:rsid w:val="7FFF7261"/>
    <w:rsid w:val="7FFFD3BA"/>
    <w:rsid w:val="876EBD20"/>
    <w:rsid w:val="8EBE3B27"/>
    <w:rsid w:val="8FDFBC8C"/>
    <w:rsid w:val="9CDFBF36"/>
    <w:rsid w:val="9DEFBD72"/>
    <w:rsid w:val="9EFE985F"/>
    <w:rsid w:val="ACEF11BD"/>
    <w:rsid w:val="AEAC2D4B"/>
    <w:rsid w:val="AF1DE4A7"/>
    <w:rsid w:val="AF6D1E4A"/>
    <w:rsid w:val="AFB2B4F2"/>
    <w:rsid w:val="AFBD575D"/>
    <w:rsid w:val="AFDF1460"/>
    <w:rsid w:val="AFEDBC79"/>
    <w:rsid w:val="AFFE65D9"/>
    <w:rsid w:val="B44F1EEE"/>
    <w:rsid w:val="B67F5654"/>
    <w:rsid w:val="B72573F4"/>
    <w:rsid w:val="B78FBF00"/>
    <w:rsid w:val="B7BECE24"/>
    <w:rsid w:val="B7FC6F14"/>
    <w:rsid w:val="B7FF2B31"/>
    <w:rsid w:val="B8EF0538"/>
    <w:rsid w:val="B96F1D55"/>
    <w:rsid w:val="BAB7696A"/>
    <w:rsid w:val="BAFD2D3B"/>
    <w:rsid w:val="BB3BFD64"/>
    <w:rsid w:val="BBFF5AA7"/>
    <w:rsid w:val="BCEEA8AF"/>
    <w:rsid w:val="BD7FEE0D"/>
    <w:rsid w:val="BDBFE493"/>
    <w:rsid w:val="BE214C14"/>
    <w:rsid w:val="BE7FC330"/>
    <w:rsid w:val="BE9E9649"/>
    <w:rsid w:val="BEBF8A2D"/>
    <w:rsid w:val="BF380781"/>
    <w:rsid w:val="BF5D46C2"/>
    <w:rsid w:val="BF779108"/>
    <w:rsid w:val="BF7F6017"/>
    <w:rsid w:val="BFB68B36"/>
    <w:rsid w:val="BFBB335B"/>
    <w:rsid w:val="BFCF2A4F"/>
    <w:rsid w:val="BFEA73BA"/>
    <w:rsid w:val="BFEEBDA9"/>
    <w:rsid w:val="BFF68343"/>
    <w:rsid w:val="BFF731F4"/>
    <w:rsid w:val="BFFB7035"/>
    <w:rsid w:val="BFFC23AB"/>
    <w:rsid w:val="BFFD427F"/>
    <w:rsid w:val="BFFE7FED"/>
    <w:rsid w:val="C4FEDB77"/>
    <w:rsid w:val="C5FD26BF"/>
    <w:rsid w:val="C6AF9032"/>
    <w:rsid w:val="C73AC04C"/>
    <w:rsid w:val="C9FF44DC"/>
    <w:rsid w:val="CB6D705C"/>
    <w:rsid w:val="CBFF7825"/>
    <w:rsid w:val="CEBE2B49"/>
    <w:rsid w:val="CFDFA578"/>
    <w:rsid w:val="D2EB8EB8"/>
    <w:rsid w:val="D3EDEEBD"/>
    <w:rsid w:val="D3EF9CA6"/>
    <w:rsid w:val="D6EE3AAB"/>
    <w:rsid w:val="D7FE0667"/>
    <w:rsid w:val="DAA6CECB"/>
    <w:rsid w:val="DBBFFA50"/>
    <w:rsid w:val="DBCE64B1"/>
    <w:rsid w:val="DBEA6098"/>
    <w:rsid w:val="DBEF31A3"/>
    <w:rsid w:val="DDDA694A"/>
    <w:rsid w:val="DDF54428"/>
    <w:rsid w:val="DEBF50FC"/>
    <w:rsid w:val="DEC91D48"/>
    <w:rsid w:val="DEEFED7C"/>
    <w:rsid w:val="DEFEAC91"/>
    <w:rsid w:val="DF7AF065"/>
    <w:rsid w:val="DFAB3944"/>
    <w:rsid w:val="DFB7337B"/>
    <w:rsid w:val="DFFB3B37"/>
    <w:rsid w:val="DFFF03D2"/>
    <w:rsid w:val="E0FE4A19"/>
    <w:rsid w:val="E1CF3F34"/>
    <w:rsid w:val="E2F682C2"/>
    <w:rsid w:val="E3BDCE90"/>
    <w:rsid w:val="E5FAFEEA"/>
    <w:rsid w:val="E67B712A"/>
    <w:rsid w:val="E6C71602"/>
    <w:rsid w:val="E6FF0BBA"/>
    <w:rsid w:val="E777CA7C"/>
    <w:rsid w:val="E7D0C787"/>
    <w:rsid w:val="E7EFC0A5"/>
    <w:rsid w:val="E9F7714E"/>
    <w:rsid w:val="EAB762CE"/>
    <w:rsid w:val="EAEF0E83"/>
    <w:rsid w:val="EB591770"/>
    <w:rsid w:val="EBBAF58B"/>
    <w:rsid w:val="EBE62CA3"/>
    <w:rsid w:val="EBFF6AD4"/>
    <w:rsid w:val="ED5DB007"/>
    <w:rsid w:val="EDBF0EE9"/>
    <w:rsid w:val="EDF977CB"/>
    <w:rsid w:val="EEBFD4D4"/>
    <w:rsid w:val="EECF10CF"/>
    <w:rsid w:val="EED59354"/>
    <w:rsid w:val="EEF9C5E3"/>
    <w:rsid w:val="EEFF10D0"/>
    <w:rsid w:val="EEFF30B4"/>
    <w:rsid w:val="EF3B5EC7"/>
    <w:rsid w:val="EF5B38A5"/>
    <w:rsid w:val="EF5E1537"/>
    <w:rsid w:val="EF725A03"/>
    <w:rsid w:val="EFAD8ED7"/>
    <w:rsid w:val="EFBBE712"/>
    <w:rsid w:val="EFE9A84F"/>
    <w:rsid w:val="EFFA99FA"/>
    <w:rsid w:val="EFFAAFD5"/>
    <w:rsid w:val="F1FF9A8D"/>
    <w:rsid w:val="F29762D1"/>
    <w:rsid w:val="F3FD489B"/>
    <w:rsid w:val="F4BE6408"/>
    <w:rsid w:val="F5EDBF13"/>
    <w:rsid w:val="F5FF8380"/>
    <w:rsid w:val="F679A676"/>
    <w:rsid w:val="F69FAF63"/>
    <w:rsid w:val="F776BB3E"/>
    <w:rsid w:val="F77B6EDB"/>
    <w:rsid w:val="F7DE7181"/>
    <w:rsid w:val="F7E754A2"/>
    <w:rsid w:val="F7EB716E"/>
    <w:rsid w:val="F7F68FC0"/>
    <w:rsid w:val="F7F779C9"/>
    <w:rsid w:val="F7FDD8F5"/>
    <w:rsid w:val="F7FFEB29"/>
    <w:rsid w:val="F8F654ED"/>
    <w:rsid w:val="F93C2715"/>
    <w:rsid w:val="F95D7775"/>
    <w:rsid w:val="F96B33F6"/>
    <w:rsid w:val="F9DDBE6C"/>
    <w:rsid w:val="F9DF98C9"/>
    <w:rsid w:val="F9FDEDA8"/>
    <w:rsid w:val="FA6CA514"/>
    <w:rsid w:val="FAEA6381"/>
    <w:rsid w:val="FAEDD2D9"/>
    <w:rsid w:val="FAEDE907"/>
    <w:rsid w:val="FB73717D"/>
    <w:rsid w:val="FB782081"/>
    <w:rsid w:val="FB79C3FF"/>
    <w:rsid w:val="FB7DC1FF"/>
    <w:rsid w:val="FBBD510E"/>
    <w:rsid w:val="FBBEEB52"/>
    <w:rsid w:val="FBCC8A97"/>
    <w:rsid w:val="FBE37714"/>
    <w:rsid w:val="FBFEAB08"/>
    <w:rsid w:val="FBFEAD58"/>
    <w:rsid w:val="FBFFCE00"/>
    <w:rsid w:val="FC6F8382"/>
    <w:rsid w:val="FCFB612B"/>
    <w:rsid w:val="FD4D6365"/>
    <w:rsid w:val="FD7D8FF8"/>
    <w:rsid w:val="FDBE0EFF"/>
    <w:rsid w:val="FDBFCC30"/>
    <w:rsid w:val="FDCFA0DB"/>
    <w:rsid w:val="FDDE7447"/>
    <w:rsid w:val="FDF654F5"/>
    <w:rsid w:val="FDF7BB54"/>
    <w:rsid w:val="FDFF6A55"/>
    <w:rsid w:val="FE1DD7D3"/>
    <w:rsid w:val="FE31030A"/>
    <w:rsid w:val="FE5B89DB"/>
    <w:rsid w:val="FE6A5034"/>
    <w:rsid w:val="FEEE6EBA"/>
    <w:rsid w:val="FEF58FB1"/>
    <w:rsid w:val="FEFECE44"/>
    <w:rsid w:val="FEFFAC35"/>
    <w:rsid w:val="FF3F666D"/>
    <w:rsid w:val="FF5F58F3"/>
    <w:rsid w:val="FF732D11"/>
    <w:rsid w:val="FF7C3EF2"/>
    <w:rsid w:val="FF99B924"/>
    <w:rsid w:val="FF9B9C4E"/>
    <w:rsid w:val="FFA3FC24"/>
    <w:rsid w:val="FFBB302D"/>
    <w:rsid w:val="FFBBD4E3"/>
    <w:rsid w:val="FFBF6154"/>
    <w:rsid w:val="FFBFA5D3"/>
    <w:rsid w:val="FFBFE2A8"/>
    <w:rsid w:val="FFD2E13D"/>
    <w:rsid w:val="FFE74655"/>
    <w:rsid w:val="FFED06CA"/>
    <w:rsid w:val="FFF77680"/>
    <w:rsid w:val="FFFA5C49"/>
    <w:rsid w:val="FFFBB600"/>
    <w:rsid w:val="FFFE7E2C"/>
    <w:rsid w:val="FFFF0627"/>
    <w:rsid w:val="FFFF391D"/>
    <w:rsid w:val="FFFF50B5"/>
    <w:rsid w:val="FFFF8138"/>
    <w:rsid w:val="FFFFF7AE"/>
    <w:rsid w:val="FFFFF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nhideWhenUsed="0" w:uiPriority="39" w:semiHidden="0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nhideWhenUsed="0" w:uiPriority="0" w:semiHidden="0" w:name="Normal Indent"/>
    <w:lsdException w:uiPriority="99" w:name="footnote text"/>
    <w:lsdException w:qFormat="1" w:uiPriority="0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0" w:semiHidden="0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0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nhideWhenUsed="0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0" w:semiHidden="0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8"/>
    <w:qFormat/>
    <w:uiPriority w:val="0"/>
    <w:pPr>
      <w:keepNext/>
      <w:keepLines/>
      <w:spacing w:before="50" w:beforeLines="50" w:after="50" w:afterLines="50" w:line="240" w:lineRule="auto"/>
      <w:outlineLvl w:val="0"/>
    </w:pPr>
    <w:rPr>
      <w:rFonts w:eastAsia="黑体"/>
      <w:bCs/>
      <w:kern w:val="44"/>
      <w:sz w:val="36"/>
      <w:szCs w:val="44"/>
    </w:rPr>
  </w:style>
  <w:style w:type="paragraph" w:styleId="3">
    <w:name w:val="heading 2"/>
    <w:basedOn w:val="1"/>
    <w:next w:val="1"/>
    <w:link w:val="39"/>
    <w:unhideWhenUsed/>
    <w:qFormat/>
    <w:uiPriority w:val="0"/>
    <w:pPr>
      <w:keepNext/>
      <w:keepLines/>
      <w:spacing w:before="50" w:beforeLines="50" w:after="50" w:afterLines="50" w:line="240" w:lineRule="auto"/>
      <w:outlineLvl w:val="1"/>
    </w:pPr>
    <w:rPr>
      <w:rFonts w:eastAsia="黑体" w:cstheme="majorBidi"/>
      <w:b/>
      <w:bCs/>
      <w:sz w:val="32"/>
      <w:szCs w:val="32"/>
    </w:rPr>
  </w:style>
  <w:style w:type="paragraph" w:styleId="4">
    <w:name w:val="heading 3"/>
    <w:basedOn w:val="1"/>
    <w:next w:val="1"/>
    <w:link w:val="40"/>
    <w:unhideWhenUsed/>
    <w:qFormat/>
    <w:uiPriority w:val="0"/>
    <w:pPr>
      <w:keepNext/>
      <w:keepLines/>
      <w:spacing w:before="50" w:beforeLines="50" w:after="50" w:afterLines="50" w:line="240" w:lineRule="auto"/>
      <w:outlineLvl w:val="2"/>
    </w:pPr>
    <w:rPr>
      <w:rFonts w:eastAsia="黑体"/>
      <w:b/>
      <w:bCs/>
      <w:sz w:val="30"/>
      <w:szCs w:val="32"/>
    </w:rPr>
  </w:style>
  <w:style w:type="paragraph" w:styleId="5">
    <w:name w:val="heading 4"/>
    <w:basedOn w:val="1"/>
    <w:next w:val="1"/>
    <w:link w:val="50"/>
    <w:unhideWhenUsed/>
    <w:qFormat/>
    <w:uiPriority w:val="0"/>
    <w:pPr>
      <w:keepNext/>
      <w:keepLines/>
      <w:spacing w:before="160" w:after="160" w:line="240" w:lineRule="auto"/>
      <w:outlineLvl w:val="3"/>
    </w:pPr>
    <w:rPr>
      <w:rFonts w:cstheme="majorBidi"/>
      <w:b/>
      <w:bCs/>
      <w:sz w:val="28"/>
      <w:szCs w:val="28"/>
    </w:rPr>
  </w:style>
  <w:style w:type="paragraph" w:styleId="6">
    <w:name w:val="heading 5"/>
    <w:basedOn w:val="1"/>
    <w:next w:val="1"/>
    <w:link w:val="51"/>
    <w:unhideWhenUsed/>
    <w:qFormat/>
    <w:uiPriority w:val="0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52"/>
    <w:unhideWhenUsed/>
    <w:qFormat/>
    <w:uiPriority w:val="0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8">
    <w:name w:val="heading 7"/>
    <w:basedOn w:val="1"/>
    <w:next w:val="1"/>
    <w:link w:val="53"/>
    <w:unhideWhenUsed/>
    <w:qFormat/>
    <w:uiPriority w:val="0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9">
    <w:name w:val="heading 8"/>
    <w:basedOn w:val="1"/>
    <w:next w:val="1"/>
    <w:link w:val="54"/>
    <w:unhideWhenUsed/>
    <w:qFormat/>
    <w:uiPriority w:val="0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Cs w:val="24"/>
    </w:rPr>
  </w:style>
  <w:style w:type="paragraph" w:styleId="10">
    <w:name w:val="heading 9"/>
    <w:basedOn w:val="1"/>
    <w:next w:val="1"/>
    <w:link w:val="55"/>
    <w:unhideWhenUsed/>
    <w:qFormat/>
    <w:uiPriority w:val="0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27">
    <w:name w:val="Default Paragraph Font"/>
    <w:unhideWhenUsed/>
    <w:qFormat/>
    <w:uiPriority w:val="1"/>
  </w:style>
  <w:style w:type="table" w:default="1" w:styleId="34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78"/>
    <w:unhideWhenUsed/>
    <w:qFormat/>
    <w:uiPriority w:val="0"/>
    <w:pPr>
      <w:ind w:firstLine="0" w:firstLineChars="0"/>
    </w:pPr>
    <w:rPr>
      <w:rFonts w:hAnsi="Times New Roman" w:cstheme="minorBidi"/>
      <w:b/>
      <w:bCs/>
      <w:szCs w:val="22"/>
    </w:rPr>
  </w:style>
  <w:style w:type="paragraph" w:styleId="12">
    <w:name w:val="annotation text"/>
    <w:basedOn w:val="1"/>
    <w:link w:val="74"/>
    <w:unhideWhenUsed/>
    <w:qFormat/>
    <w:uiPriority w:val="0"/>
    <w:pPr>
      <w:ind w:firstLine="420" w:firstLineChars="200"/>
      <w:jc w:val="left"/>
    </w:pPr>
    <w:rPr>
      <w:rFonts w:hAnsi="宋体" w:cs="Times New Roman"/>
      <w:szCs w:val="21"/>
    </w:rPr>
  </w:style>
  <w:style w:type="paragraph" w:styleId="13">
    <w:name w:val="Normal Indent"/>
    <w:basedOn w:val="1"/>
    <w:qFormat/>
    <w:uiPriority w:val="0"/>
    <w:pPr>
      <w:widowControl/>
      <w:spacing w:line="240" w:lineRule="auto"/>
      <w:ind w:firstLine="420"/>
      <w:jc w:val="left"/>
    </w:pPr>
    <w:rPr>
      <w:rFonts w:ascii="宋体" w:hAnsi="宋体" w:cs="宋体"/>
      <w:kern w:val="0"/>
      <w:sz w:val="24"/>
      <w:szCs w:val="20"/>
    </w:rPr>
  </w:style>
  <w:style w:type="paragraph" w:styleId="14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15">
    <w:name w:val="Document Map"/>
    <w:basedOn w:val="1"/>
    <w:link w:val="64"/>
    <w:unhideWhenUsed/>
    <w:qFormat/>
    <w:uiPriority w:val="0"/>
    <w:rPr>
      <w:rFonts w:ascii="宋体"/>
      <w:szCs w:val="24"/>
    </w:rPr>
  </w:style>
  <w:style w:type="paragraph" w:styleId="16">
    <w:name w:val="Body Text"/>
    <w:basedOn w:val="1"/>
    <w:link w:val="58"/>
    <w:qFormat/>
    <w:uiPriority w:val="0"/>
    <w:pPr>
      <w:widowControl/>
      <w:spacing w:before="180" w:after="180" w:line="240" w:lineRule="auto"/>
      <w:jc w:val="left"/>
    </w:pPr>
    <w:rPr>
      <w:rFonts w:asciiTheme="minorHAnsi" w:hAnsiTheme="minorHAnsi" w:eastAsiaTheme="minorEastAsia"/>
      <w:kern w:val="0"/>
      <w:szCs w:val="24"/>
      <w:lang w:eastAsia="en-US"/>
    </w:rPr>
  </w:style>
  <w:style w:type="paragraph" w:styleId="17">
    <w:name w:val="Block Text"/>
    <w:basedOn w:val="16"/>
    <w:next w:val="16"/>
    <w:unhideWhenUsed/>
    <w:qFormat/>
    <w:uiPriority w:val="9"/>
    <w:pPr>
      <w:spacing w:before="100" w:after="100"/>
    </w:pPr>
    <w:rPr>
      <w:rFonts w:asciiTheme="majorHAnsi" w:hAnsiTheme="majorHAnsi" w:eastAsiaTheme="majorEastAsia" w:cstheme="majorBidi"/>
      <w:bCs/>
      <w:sz w:val="20"/>
      <w:szCs w:val="20"/>
    </w:rPr>
  </w:style>
  <w:style w:type="paragraph" w:styleId="18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9">
    <w:name w:val="Balloon Text"/>
    <w:basedOn w:val="1"/>
    <w:link w:val="46"/>
    <w:unhideWhenUsed/>
    <w:qFormat/>
    <w:uiPriority w:val="0"/>
    <w:pPr>
      <w:spacing w:line="240" w:lineRule="auto"/>
    </w:pPr>
    <w:rPr>
      <w:sz w:val="18"/>
      <w:szCs w:val="18"/>
    </w:rPr>
  </w:style>
  <w:style w:type="paragraph" w:styleId="20">
    <w:name w:val="footer"/>
    <w:basedOn w:val="1"/>
    <w:link w:val="43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21">
    <w:name w:val="header"/>
    <w:basedOn w:val="1"/>
    <w:link w:val="4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22">
    <w:name w:val="toc 1"/>
    <w:basedOn w:val="1"/>
    <w:next w:val="1"/>
    <w:unhideWhenUsed/>
    <w:qFormat/>
    <w:uiPriority w:val="39"/>
  </w:style>
  <w:style w:type="paragraph" w:styleId="23">
    <w:name w:val="toc 4"/>
    <w:basedOn w:val="1"/>
    <w:next w:val="1"/>
    <w:qFormat/>
    <w:uiPriority w:val="39"/>
    <w:pPr>
      <w:widowControl/>
      <w:spacing w:line="240" w:lineRule="auto"/>
      <w:ind w:left="1260" w:leftChars="600"/>
      <w:jc w:val="left"/>
    </w:pPr>
    <w:rPr>
      <w:rFonts w:ascii="宋体" w:hAnsi="宋体" w:cs="宋体"/>
      <w:kern w:val="0"/>
      <w:sz w:val="24"/>
      <w:szCs w:val="24"/>
    </w:rPr>
  </w:style>
  <w:style w:type="paragraph" w:styleId="24">
    <w:name w:val="toc 2"/>
    <w:basedOn w:val="1"/>
    <w:next w:val="1"/>
    <w:unhideWhenUsed/>
    <w:qFormat/>
    <w:uiPriority w:val="39"/>
    <w:pPr>
      <w:ind w:left="420" w:leftChars="200"/>
    </w:pPr>
  </w:style>
  <w:style w:type="paragraph" w:styleId="25">
    <w:name w:val="HTML Preformatted"/>
    <w:basedOn w:val="1"/>
    <w:link w:val="82"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宋体"/>
      <w:kern w:val="0"/>
      <w:sz w:val="24"/>
      <w:szCs w:val="24"/>
    </w:rPr>
  </w:style>
  <w:style w:type="paragraph" w:styleId="26">
    <w:name w:val="Normal (Web)"/>
    <w:basedOn w:val="1"/>
    <w:unhideWhenUsed/>
    <w:qFormat/>
    <w:uiPriority w:val="99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28">
    <w:name w:val="Strong"/>
    <w:qFormat/>
    <w:uiPriority w:val="22"/>
    <w:rPr>
      <w:b/>
      <w:bCs/>
    </w:rPr>
  </w:style>
  <w:style w:type="character" w:styleId="29">
    <w:name w:val="page number"/>
    <w:basedOn w:val="27"/>
    <w:qFormat/>
    <w:uiPriority w:val="0"/>
  </w:style>
  <w:style w:type="character" w:styleId="30">
    <w:name w:val="Emphasis"/>
    <w:qFormat/>
    <w:uiPriority w:val="20"/>
    <w:rPr>
      <w:i/>
      <w:iCs/>
    </w:rPr>
  </w:style>
  <w:style w:type="character" w:styleId="31">
    <w:name w:val="Hyperlink"/>
    <w:basedOn w:val="2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32">
    <w:name w:val="HTML Code"/>
    <w:basedOn w:val="27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33">
    <w:name w:val="annotation reference"/>
    <w:basedOn w:val="27"/>
    <w:unhideWhenUsed/>
    <w:qFormat/>
    <w:uiPriority w:val="0"/>
    <w:rPr>
      <w:sz w:val="21"/>
      <w:szCs w:val="21"/>
    </w:rPr>
  </w:style>
  <w:style w:type="table" w:styleId="35">
    <w:name w:val="Table Grid"/>
    <w:basedOn w:val="34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36">
    <w:name w:val="No Spacing"/>
    <w:link w:val="37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37">
    <w:name w:val="无间隔 字符"/>
    <w:basedOn w:val="27"/>
    <w:link w:val="36"/>
    <w:qFormat/>
    <w:uiPriority w:val="1"/>
    <w:rPr>
      <w:kern w:val="0"/>
      <w:sz w:val="22"/>
    </w:rPr>
  </w:style>
  <w:style w:type="character" w:customStyle="1" w:styleId="38">
    <w:name w:val="标题 1 字符"/>
    <w:basedOn w:val="27"/>
    <w:link w:val="2"/>
    <w:qFormat/>
    <w:uiPriority w:val="9"/>
    <w:rPr>
      <w:rFonts w:ascii="Times New Roman" w:hAnsi="Times New Roman" w:eastAsia="黑体"/>
      <w:bCs/>
      <w:kern w:val="44"/>
      <w:sz w:val="36"/>
      <w:szCs w:val="44"/>
    </w:rPr>
  </w:style>
  <w:style w:type="character" w:customStyle="1" w:styleId="39">
    <w:name w:val="标题 2 字符"/>
    <w:basedOn w:val="27"/>
    <w:link w:val="3"/>
    <w:qFormat/>
    <w:uiPriority w:val="9"/>
    <w:rPr>
      <w:rFonts w:ascii="Times New Roman" w:hAnsi="Times New Roman" w:eastAsia="黑体" w:cstheme="majorBidi"/>
      <w:b/>
      <w:bCs/>
      <w:sz w:val="32"/>
      <w:szCs w:val="32"/>
    </w:rPr>
  </w:style>
  <w:style w:type="character" w:customStyle="1" w:styleId="40">
    <w:name w:val="标题 3 字符"/>
    <w:basedOn w:val="27"/>
    <w:link w:val="4"/>
    <w:qFormat/>
    <w:uiPriority w:val="0"/>
    <w:rPr>
      <w:rFonts w:ascii="Times New Roman" w:hAnsi="Times New Roman" w:eastAsia="黑体"/>
      <w:b/>
      <w:bCs/>
      <w:sz w:val="30"/>
      <w:szCs w:val="32"/>
    </w:rPr>
  </w:style>
  <w:style w:type="paragraph" w:customStyle="1" w:styleId="41">
    <w:name w:val="TOC 标题1"/>
    <w:basedOn w:val="2"/>
    <w:next w:val="1"/>
    <w:unhideWhenUsed/>
    <w:qFormat/>
    <w:uiPriority w:val="39"/>
    <w:pPr>
      <w:widowControl/>
      <w:spacing w:before="240" w:beforeLines="0" w:after="0" w:line="259" w:lineRule="auto"/>
      <w:jc w:val="left"/>
      <w:outlineLvl w:val="9"/>
    </w:pPr>
    <w:rPr>
      <w:rFonts w:asciiTheme="majorHAnsi" w:hAnsiTheme="majorHAnsi" w:eastAsiaTheme="majorEastAsia" w:cstheme="majorBidi"/>
      <w:b/>
      <w:bCs w:val="0"/>
      <w:color w:val="2F5597" w:themeColor="accent1" w:themeShade="BF"/>
      <w:kern w:val="0"/>
      <w:sz w:val="32"/>
      <w:szCs w:val="32"/>
    </w:rPr>
  </w:style>
  <w:style w:type="character" w:customStyle="1" w:styleId="42">
    <w:name w:val="页眉 字符"/>
    <w:basedOn w:val="27"/>
    <w:link w:val="21"/>
    <w:qFormat/>
    <w:uiPriority w:val="99"/>
    <w:rPr>
      <w:rFonts w:ascii="Times New Roman" w:hAnsi="Times New Roman" w:eastAsia="宋体"/>
      <w:sz w:val="18"/>
      <w:szCs w:val="18"/>
    </w:rPr>
  </w:style>
  <w:style w:type="character" w:customStyle="1" w:styleId="43">
    <w:name w:val="页脚 字符"/>
    <w:basedOn w:val="27"/>
    <w:link w:val="20"/>
    <w:qFormat/>
    <w:uiPriority w:val="99"/>
    <w:rPr>
      <w:rFonts w:ascii="Times New Roman" w:hAnsi="Times New Roman" w:eastAsia="宋体"/>
      <w:sz w:val="18"/>
      <w:szCs w:val="18"/>
    </w:rPr>
  </w:style>
  <w:style w:type="paragraph" w:customStyle="1" w:styleId="44">
    <w:name w:val="List Paragraph"/>
    <w:basedOn w:val="1"/>
    <w:link w:val="45"/>
    <w:qFormat/>
    <w:uiPriority w:val="34"/>
    <w:pPr>
      <w:ind w:firstLine="200" w:firstLineChars="200"/>
    </w:pPr>
  </w:style>
  <w:style w:type="character" w:customStyle="1" w:styleId="45">
    <w:name w:val="列表段落 字符"/>
    <w:link w:val="44"/>
    <w:qFormat/>
    <w:uiPriority w:val="0"/>
    <w:rPr>
      <w:rFonts w:ascii="Times New Roman" w:hAnsi="Times New Roman" w:eastAsia="宋体"/>
      <w:sz w:val="24"/>
    </w:rPr>
  </w:style>
  <w:style w:type="character" w:customStyle="1" w:styleId="46">
    <w:name w:val="批注框文本 字符"/>
    <w:basedOn w:val="27"/>
    <w:link w:val="19"/>
    <w:qFormat/>
    <w:uiPriority w:val="0"/>
    <w:rPr>
      <w:rFonts w:ascii="Times New Roman" w:hAnsi="Times New Roman" w:eastAsia="宋体"/>
      <w:sz w:val="18"/>
      <w:szCs w:val="18"/>
    </w:rPr>
  </w:style>
  <w:style w:type="table" w:customStyle="1" w:styleId="47">
    <w:name w:val="网格表 1 浅色1"/>
    <w:basedOn w:val="34"/>
    <w:qFormat/>
    <w:uiPriority w:val="46"/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8">
    <w:name w:val="清单表 4 - 着色 31"/>
    <w:basedOn w:val="34"/>
    <w:qFormat/>
    <w:uiPriority w:val="49"/>
    <w:tblPr>
      <w:tblBorders>
        <w:top w:val="single" w:color="C8C8C8" w:themeColor="accent3" w:themeTint="99" w:sz="4" w:space="0"/>
        <w:left w:val="single" w:color="C8C8C8" w:themeColor="accent3" w:themeTint="99" w:sz="4" w:space="0"/>
        <w:bottom w:val="single" w:color="C8C8C8" w:themeColor="accent3" w:themeTint="99" w:sz="4" w:space="0"/>
        <w:right w:val="single" w:color="C8C8C8" w:themeColor="accent3" w:themeTint="99" w:sz="4" w:space="0"/>
        <w:insideH w:val="single" w:color="C8C8C8" w:themeColor="accent3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5A5A5" w:themeColor="accent3" w:sz="4" w:space="0"/>
          <w:left w:val="single" w:color="A5A5A5" w:themeColor="accent3" w:sz="4" w:space="0"/>
          <w:bottom w:val="single" w:color="A5A5A5" w:themeColor="accent3" w:sz="4" w:space="0"/>
          <w:right w:val="single" w:color="A5A5A5" w:themeColor="accent3" w:sz="4" w:space="0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cPr>
        <w:tcBorders>
          <w:top w:val="double" w:color="C8C8C8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CEC" w:themeFill="accent3" w:themeFillTint="33"/>
      </w:tcPr>
    </w:tblStylePr>
    <w:tblStylePr w:type="band1Horz">
      <w:tcPr>
        <w:shd w:val="clear" w:color="auto" w:fill="ECECEC" w:themeFill="accent3" w:themeFillTint="33"/>
      </w:tcPr>
    </w:tblStylePr>
  </w:style>
  <w:style w:type="table" w:customStyle="1" w:styleId="49">
    <w:name w:val="清单表 3 - 着色 31"/>
    <w:basedOn w:val="34"/>
    <w:qFormat/>
    <w:uiPriority w:val="48"/>
    <w:tblPr>
      <w:tblBorders>
        <w:top w:val="single" w:color="A5A5A5" w:themeColor="accent3" w:sz="4" w:space="0"/>
        <w:left w:val="single" w:color="A5A5A5" w:themeColor="accent3" w:sz="4" w:space="0"/>
        <w:bottom w:val="single" w:color="A5A5A5" w:themeColor="accent3" w:sz="4" w:space="0"/>
        <w:right w:val="single" w:color="A5A5A5" w:themeColor="accent3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A5A5A5" w:themeFill="accent3"/>
      </w:tcPr>
    </w:tblStylePr>
    <w:tblStylePr w:type="lastRow">
      <w:rPr>
        <w:b/>
        <w:bCs/>
      </w:rPr>
      <w:tcPr>
        <w:tcBorders>
          <w:top w:val="double" w:color="A5A5A5" w:themeColor="accent3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A5A5A5" w:themeColor="accent3" w:sz="4" w:space="0"/>
          <w:right w:val="single" w:color="A5A5A5" w:themeColor="accent3" w:sz="4" w:space="0"/>
        </w:tcBorders>
      </w:tcPr>
    </w:tblStylePr>
    <w:tblStylePr w:type="band1Horz">
      <w:tcPr>
        <w:tcBorders>
          <w:top w:val="single" w:color="A5A5A5" w:themeColor="accent3" w:sz="4" w:space="0"/>
          <w:bottom w:val="single" w:color="A5A5A5" w:themeColor="accent3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A5A5A5" w:themeColor="accent3" w:sz="4" w:space="0"/>
          <w:left w:val="nil"/>
        </w:tcBorders>
      </w:tcPr>
    </w:tblStylePr>
    <w:tblStylePr w:type="swCell">
      <w:tcPr>
        <w:tcBorders>
          <w:top w:val="double" w:color="A5A5A5" w:themeColor="accent3" w:sz="4" w:space="0"/>
          <w:right w:val="nil"/>
        </w:tcBorders>
      </w:tcPr>
    </w:tblStylePr>
  </w:style>
  <w:style w:type="character" w:customStyle="1" w:styleId="50">
    <w:name w:val="标题 4 字符"/>
    <w:basedOn w:val="27"/>
    <w:link w:val="5"/>
    <w:qFormat/>
    <w:uiPriority w:val="0"/>
    <w:rPr>
      <w:rFonts w:ascii="Times New Roman" w:hAnsi="Times New Roman" w:eastAsia="宋体" w:cstheme="majorBidi"/>
      <w:b/>
      <w:bCs/>
      <w:sz w:val="28"/>
      <w:szCs w:val="28"/>
    </w:rPr>
  </w:style>
  <w:style w:type="character" w:customStyle="1" w:styleId="51">
    <w:name w:val="标题 5 字符"/>
    <w:basedOn w:val="27"/>
    <w:link w:val="6"/>
    <w:semiHidden/>
    <w:qFormat/>
    <w:uiPriority w:val="9"/>
    <w:rPr>
      <w:rFonts w:ascii="Times New Roman" w:hAnsi="Times New Roman" w:eastAsia="宋体"/>
      <w:b/>
      <w:bCs/>
      <w:sz w:val="28"/>
      <w:szCs w:val="28"/>
    </w:rPr>
  </w:style>
  <w:style w:type="character" w:customStyle="1" w:styleId="52">
    <w:name w:val="标题 6 字符"/>
    <w:basedOn w:val="27"/>
    <w:link w:val="7"/>
    <w:semiHidden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53">
    <w:name w:val="标题 7 字符"/>
    <w:basedOn w:val="27"/>
    <w:link w:val="8"/>
    <w:qFormat/>
    <w:uiPriority w:val="0"/>
    <w:rPr>
      <w:rFonts w:ascii="Times New Roman" w:hAnsi="Times New Roman" w:eastAsia="宋体"/>
      <w:b/>
      <w:bCs/>
      <w:sz w:val="24"/>
      <w:szCs w:val="24"/>
    </w:rPr>
  </w:style>
  <w:style w:type="character" w:customStyle="1" w:styleId="54">
    <w:name w:val="标题 8 字符"/>
    <w:basedOn w:val="27"/>
    <w:link w:val="9"/>
    <w:semiHidden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55">
    <w:name w:val="标题 9 字符"/>
    <w:basedOn w:val="27"/>
    <w:link w:val="10"/>
    <w:semiHidden/>
    <w:qFormat/>
    <w:uiPriority w:val="9"/>
    <w:rPr>
      <w:rFonts w:asciiTheme="majorHAnsi" w:hAnsiTheme="majorHAnsi" w:eastAsiaTheme="majorEastAsia" w:cstheme="majorBidi"/>
      <w:szCs w:val="21"/>
    </w:rPr>
  </w:style>
  <w:style w:type="paragraph" w:customStyle="1" w:styleId="56">
    <w:name w:val="md-end-block"/>
    <w:basedOn w:val="1"/>
    <w:qFormat/>
    <w:uiPriority w:val="0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customStyle="1" w:styleId="57">
    <w:name w:val="md-expand"/>
    <w:basedOn w:val="27"/>
    <w:qFormat/>
    <w:uiPriority w:val="0"/>
  </w:style>
  <w:style w:type="character" w:customStyle="1" w:styleId="58">
    <w:name w:val="正文文本 字符"/>
    <w:basedOn w:val="27"/>
    <w:link w:val="16"/>
    <w:qFormat/>
    <w:uiPriority w:val="0"/>
    <w:rPr>
      <w:kern w:val="0"/>
      <w:sz w:val="24"/>
      <w:szCs w:val="24"/>
      <w:lang w:eastAsia="en-US"/>
    </w:rPr>
  </w:style>
  <w:style w:type="paragraph" w:customStyle="1" w:styleId="59">
    <w:name w:val="First Paragraph"/>
    <w:basedOn w:val="16"/>
    <w:next w:val="16"/>
    <w:qFormat/>
    <w:uiPriority w:val="0"/>
  </w:style>
  <w:style w:type="paragraph" w:customStyle="1" w:styleId="60">
    <w:name w:val="Compact"/>
    <w:basedOn w:val="16"/>
    <w:qFormat/>
    <w:uiPriority w:val="0"/>
    <w:pPr>
      <w:spacing w:before="36" w:after="36"/>
    </w:pPr>
  </w:style>
  <w:style w:type="table" w:customStyle="1" w:styleId="61">
    <w:name w:val="Table"/>
    <w:unhideWhenUsed/>
    <w:qFormat/>
    <w:uiPriority w:val="0"/>
    <w:pPr>
      <w:spacing w:after="200"/>
    </w:pPr>
    <w:rPr>
      <w:sz w:val="24"/>
      <w:szCs w:val="24"/>
      <w:lang w:eastAsia="en-US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62">
    <w:name w:val="Image Caption"/>
    <w:basedOn w:val="14"/>
    <w:qFormat/>
    <w:uiPriority w:val="0"/>
    <w:pPr>
      <w:widowControl/>
      <w:spacing w:after="120" w:line="240" w:lineRule="auto"/>
      <w:jc w:val="left"/>
    </w:pPr>
    <w:rPr>
      <w:rFonts w:asciiTheme="minorHAnsi" w:hAnsiTheme="minorHAnsi" w:eastAsiaTheme="minorEastAsia" w:cstheme="minorBidi"/>
      <w:i/>
      <w:kern w:val="0"/>
      <w:sz w:val="24"/>
      <w:szCs w:val="24"/>
      <w:lang w:eastAsia="en-US"/>
    </w:rPr>
  </w:style>
  <w:style w:type="paragraph" w:customStyle="1" w:styleId="63">
    <w:name w:val="Captioned Figure"/>
    <w:basedOn w:val="1"/>
    <w:qFormat/>
    <w:uiPriority w:val="0"/>
    <w:pPr>
      <w:keepNext/>
      <w:widowControl/>
      <w:spacing w:after="200" w:line="240" w:lineRule="auto"/>
      <w:jc w:val="left"/>
    </w:pPr>
    <w:rPr>
      <w:rFonts w:asciiTheme="minorHAnsi" w:hAnsiTheme="minorHAnsi" w:eastAsiaTheme="minorEastAsia"/>
      <w:kern w:val="0"/>
      <w:szCs w:val="24"/>
      <w:lang w:eastAsia="en-US"/>
    </w:rPr>
  </w:style>
  <w:style w:type="character" w:customStyle="1" w:styleId="64">
    <w:name w:val="文档结构图 字符"/>
    <w:basedOn w:val="27"/>
    <w:link w:val="15"/>
    <w:qFormat/>
    <w:uiPriority w:val="0"/>
    <w:rPr>
      <w:rFonts w:ascii="宋体" w:hAnsi="Times New Roman" w:eastAsia="宋体"/>
      <w:sz w:val="24"/>
      <w:szCs w:val="24"/>
    </w:rPr>
  </w:style>
  <w:style w:type="paragraph" w:customStyle="1" w:styleId="65">
    <w:name w:val="二级标题阿拉伯数字"/>
    <w:basedOn w:val="2"/>
    <w:qFormat/>
    <w:uiPriority w:val="0"/>
    <w:pPr>
      <w:numPr>
        <w:ilvl w:val="1"/>
        <w:numId w:val="2"/>
      </w:numPr>
      <w:spacing w:before="240" w:beforeLines="0" w:after="240" w:afterLines="0" w:line="360" w:lineRule="auto"/>
    </w:pPr>
    <w:rPr>
      <w:rFonts w:ascii="宋体" w:hAnsi="宋体" w:cs="Arial"/>
    </w:rPr>
  </w:style>
  <w:style w:type="paragraph" w:customStyle="1" w:styleId="66">
    <w:name w:val="第三部分级别样式"/>
    <w:basedOn w:val="65"/>
    <w:qFormat/>
    <w:uiPriority w:val="0"/>
  </w:style>
  <w:style w:type="paragraph" w:customStyle="1" w:styleId="67">
    <w:name w:val="Table Heading"/>
    <w:basedOn w:val="1"/>
    <w:qFormat/>
    <w:uiPriority w:val="0"/>
    <w:pPr>
      <w:keepLines/>
      <w:widowControl/>
      <w:overflowPunct w:val="0"/>
      <w:autoSpaceDE w:val="0"/>
      <w:autoSpaceDN w:val="0"/>
      <w:adjustRightInd w:val="0"/>
      <w:spacing w:before="120" w:after="120" w:line="240" w:lineRule="auto"/>
      <w:jc w:val="left"/>
      <w:textAlignment w:val="baseline"/>
    </w:pPr>
    <w:rPr>
      <w:rFonts w:ascii="Book Antiqua" w:hAnsi="Book Antiqua" w:cs="Times New Roman"/>
      <w:b/>
      <w:kern w:val="0"/>
      <w:sz w:val="16"/>
      <w:szCs w:val="20"/>
    </w:rPr>
  </w:style>
  <w:style w:type="paragraph" w:customStyle="1" w:styleId="68">
    <w:name w:val="代码清单"/>
    <w:basedOn w:val="1"/>
    <w:link w:val="69"/>
    <w:qFormat/>
    <w:uiPriority w:val="0"/>
    <w:pPr>
      <w:widowControl/>
      <w:pBdr>
        <w:top w:val="single" w:color="CCCCCC" w:sz="6" w:space="4"/>
        <w:left w:val="single" w:color="CCCCCC" w:sz="6" w:space="4"/>
        <w:bottom w:val="single" w:color="CCCCCC" w:sz="6" w:space="4"/>
        <w:right w:val="single" w:color="CCCCCC" w:sz="6" w:space="4"/>
      </w:pBdr>
      <w:shd w:val="clear" w:color="auto" w:fill="F0F7FE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tLeast"/>
      <w:ind w:firstLine="315" w:firstLineChars="175"/>
      <w:jc w:val="left"/>
    </w:pPr>
    <w:rPr>
      <w:rFonts w:ascii="Courier New" w:hAnsi="Courier New" w:eastAsia="楷体" w:cs="Courier New"/>
      <w:color w:val="333333"/>
      <w:kern w:val="0"/>
      <w:sz w:val="18"/>
      <w:szCs w:val="21"/>
    </w:rPr>
  </w:style>
  <w:style w:type="character" w:customStyle="1" w:styleId="69">
    <w:name w:val="代码清单 Char"/>
    <w:basedOn w:val="27"/>
    <w:link w:val="68"/>
    <w:qFormat/>
    <w:uiPriority w:val="0"/>
    <w:rPr>
      <w:rFonts w:ascii="Courier New" w:hAnsi="Courier New" w:eastAsia="楷体" w:cs="Courier New"/>
      <w:color w:val="333333"/>
      <w:kern w:val="0"/>
      <w:sz w:val="18"/>
      <w:szCs w:val="21"/>
      <w:shd w:val="clear" w:color="auto" w:fill="F0F7FE"/>
    </w:rPr>
  </w:style>
  <w:style w:type="character" w:customStyle="1" w:styleId="70">
    <w:name w:val="标题 2 Char"/>
    <w:basedOn w:val="27"/>
    <w:qFormat/>
    <w:uiPriority w:val="9"/>
    <w:rPr>
      <w:rFonts w:ascii="Times New Roman" w:hAnsi="Times New Roman" w:eastAsia="黑体" w:cs="Times New Roman"/>
      <w:bCs/>
      <w:kern w:val="2"/>
      <w:sz w:val="32"/>
      <w:szCs w:val="32"/>
    </w:rPr>
  </w:style>
  <w:style w:type="character" w:customStyle="1" w:styleId="71">
    <w:name w:val="标题 1 Char"/>
    <w:basedOn w:val="27"/>
    <w:qFormat/>
    <w:uiPriority w:val="9"/>
    <w:rPr>
      <w:rFonts w:ascii="Times New Roman" w:hAnsi="Times New Roman" w:eastAsia="黑体"/>
      <w:bCs/>
      <w:kern w:val="44"/>
      <w:sz w:val="36"/>
      <w:szCs w:val="44"/>
    </w:rPr>
  </w:style>
  <w:style w:type="character" w:customStyle="1" w:styleId="72">
    <w:name w:val="标题 3 Char"/>
    <w:basedOn w:val="27"/>
    <w:qFormat/>
    <w:uiPriority w:val="9"/>
    <w:rPr>
      <w:rFonts w:ascii="Times New Roman" w:hAnsi="Times New Roman" w:eastAsia="黑体"/>
      <w:bCs/>
      <w:kern w:val="2"/>
      <w:sz w:val="30"/>
      <w:szCs w:val="32"/>
    </w:rPr>
  </w:style>
  <w:style w:type="character" w:customStyle="1" w:styleId="73">
    <w:name w:val="批注文字 字符"/>
    <w:basedOn w:val="27"/>
    <w:qFormat/>
    <w:uiPriority w:val="0"/>
    <w:rPr>
      <w:rFonts w:ascii="Times New Roman" w:hAnsi="Times New Roman" w:eastAsia="宋体"/>
      <w:sz w:val="24"/>
    </w:rPr>
  </w:style>
  <w:style w:type="character" w:customStyle="1" w:styleId="74">
    <w:name w:val="批注文字 字符1"/>
    <w:basedOn w:val="27"/>
    <w:link w:val="12"/>
    <w:qFormat/>
    <w:uiPriority w:val="99"/>
    <w:rPr>
      <w:rFonts w:ascii="Times New Roman" w:hAnsi="宋体" w:eastAsia="宋体" w:cs="Times New Roman"/>
      <w:szCs w:val="21"/>
    </w:rPr>
  </w:style>
  <w:style w:type="paragraph" w:customStyle="1" w:styleId="75">
    <w:name w:val="项目符号"/>
    <w:basedOn w:val="44"/>
    <w:qFormat/>
    <w:uiPriority w:val="0"/>
    <w:pPr>
      <w:numPr>
        <w:ilvl w:val="0"/>
        <w:numId w:val="3"/>
      </w:numPr>
      <w:ind w:firstLine="0" w:firstLineChars="0"/>
    </w:pPr>
    <w:rPr>
      <w:rFonts w:cs="宋体"/>
      <w:kern w:val="0"/>
      <w:szCs w:val="24"/>
    </w:rPr>
  </w:style>
  <w:style w:type="character" w:customStyle="1" w:styleId="76">
    <w:name w:val="标题 4 Char"/>
    <w:basedOn w:val="27"/>
    <w:qFormat/>
    <w:uiPriority w:val="9"/>
    <w:rPr>
      <w:rFonts w:ascii="Times New Roman" w:hAnsi="Times New Roman" w:eastAsia="黑体"/>
      <w:bCs/>
      <w:sz w:val="24"/>
      <w:szCs w:val="24"/>
    </w:rPr>
  </w:style>
  <w:style w:type="character" w:customStyle="1" w:styleId="77">
    <w:name w:val="apple-converted-space"/>
    <w:qFormat/>
    <w:uiPriority w:val="0"/>
  </w:style>
  <w:style w:type="character" w:customStyle="1" w:styleId="78">
    <w:name w:val="批注主题 字符"/>
    <w:basedOn w:val="74"/>
    <w:link w:val="11"/>
    <w:qFormat/>
    <w:uiPriority w:val="0"/>
    <w:rPr>
      <w:rFonts w:ascii="Times New Roman" w:hAnsi="宋体" w:eastAsia="宋体" w:cstheme="minorBidi"/>
      <w:b/>
      <w:bCs/>
      <w:kern w:val="2"/>
      <w:sz w:val="21"/>
      <w:szCs w:val="22"/>
    </w:rPr>
  </w:style>
  <w:style w:type="paragraph" w:customStyle="1" w:styleId="79">
    <w:name w:val="注意"/>
    <w:basedOn w:val="1"/>
    <w:link w:val="80"/>
    <w:qFormat/>
    <w:uiPriority w:val="0"/>
    <w:pPr>
      <w:pBdr>
        <w:top w:val="single" w:color="auto" w:sz="4" w:space="1"/>
        <w:bottom w:val="single" w:color="auto" w:sz="4" w:space="1"/>
      </w:pBdr>
      <w:jc w:val="left"/>
    </w:pPr>
    <w:rPr>
      <w:rFonts w:eastAsia="楷体" w:cs="Times New Roman"/>
      <w:szCs w:val="24"/>
    </w:rPr>
  </w:style>
  <w:style w:type="character" w:customStyle="1" w:styleId="80">
    <w:name w:val="注意 Char"/>
    <w:link w:val="79"/>
    <w:qFormat/>
    <w:uiPriority w:val="0"/>
    <w:rPr>
      <w:rFonts w:eastAsia="楷体"/>
      <w:kern w:val="2"/>
      <w:sz w:val="21"/>
      <w:szCs w:val="24"/>
    </w:rPr>
  </w:style>
  <w:style w:type="paragraph" w:customStyle="1" w:styleId="81">
    <w:name w:val="Revision"/>
    <w:hidden/>
    <w:qFormat/>
    <w:uiPriority w:val="99"/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character" w:customStyle="1" w:styleId="82">
    <w:name w:val="HTML 预设格式 字符1"/>
    <w:link w:val="25"/>
    <w:qFormat/>
    <w:uiPriority w:val="99"/>
    <w:rPr>
      <w:rFonts w:ascii="宋体" w:hAnsi="宋体" w:cs="宋体"/>
      <w:sz w:val="24"/>
      <w:szCs w:val="24"/>
    </w:rPr>
  </w:style>
  <w:style w:type="character" w:customStyle="1" w:styleId="83">
    <w:name w:val="Mention"/>
    <w:unhideWhenUsed/>
    <w:qFormat/>
    <w:uiPriority w:val="99"/>
    <w:rPr>
      <w:color w:val="2B579A"/>
      <w:shd w:val="clear" w:color="auto" w:fill="E6E6E6"/>
    </w:rPr>
  </w:style>
  <w:style w:type="character" w:customStyle="1" w:styleId="84">
    <w:name w:val="明显引用 字符"/>
    <w:link w:val="85"/>
    <w:qFormat/>
    <w:uiPriority w:val="30"/>
    <w:rPr>
      <w:b/>
      <w:bCs/>
      <w:i/>
      <w:iCs/>
      <w:color w:val="4F81BD"/>
      <w:kern w:val="2"/>
      <w:sz w:val="21"/>
      <w:szCs w:val="24"/>
    </w:rPr>
  </w:style>
  <w:style w:type="paragraph" w:customStyle="1" w:styleId="85">
    <w:name w:val="Intense Quote"/>
    <w:basedOn w:val="1"/>
    <w:next w:val="1"/>
    <w:link w:val="84"/>
    <w:qFormat/>
    <w:uiPriority w:val="30"/>
    <w:pPr>
      <w:widowControl/>
      <w:pBdr>
        <w:bottom w:val="single" w:color="4F81BD" w:sz="4" w:space="4"/>
      </w:pBdr>
      <w:spacing w:before="200" w:after="280" w:line="240" w:lineRule="auto"/>
      <w:ind w:left="936" w:right="936"/>
      <w:jc w:val="left"/>
    </w:pPr>
    <w:rPr>
      <w:rFonts w:cs="Times New Roman"/>
      <w:b/>
      <w:bCs/>
      <w:i/>
      <w:iCs/>
      <w:color w:val="4F81BD"/>
      <w:szCs w:val="24"/>
    </w:rPr>
  </w:style>
  <w:style w:type="character" w:customStyle="1" w:styleId="86">
    <w:name w:val="HTML 预设格式 字符"/>
    <w:basedOn w:val="27"/>
    <w:qFormat/>
    <w:uiPriority w:val="99"/>
    <w:rPr>
      <w:rFonts w:ascii="Courier New" w:hAnsi="Courier New" w:cs="Courier New"/>
      <w:kern w:val="2"/>
    </w:rPr>
  </w:style>
  <w:style w:type="paragraph" w:customStyle="1" w:styleId="87">
    <w:name w:val="tty80"/>
    <w:basedOn w:val="1"/>
    <w:qFormat/>
    <w:uiPriority w:val="0"/>
    <w:pPr>
      <w:widowControl/>
      <w:overflowPunct w:val="0"/>
      <w:autoSpaceDE w:val="0"/>
      <w:autoSpaceDN w:val="0"/>
      <w:adjustRightInd w:val="0"/>
      <w:spacing w:line="240" w:lineRule="auto"/>
      <w:jc w:val="left"/>
      <w:textAlignment w:val="baseline"/>
    </w:pPr>
    <w:rPr>
      <w:rFonts w:ascii="Courier New" w:hAnsi="Courier New" w:cs="宋体"/>
      <w:kern w:val="0"/>
      <w:sz w:val="20"/>
      <w:szCs w:val="20"/>
    </w:rPr>
  </w:style>
  <w:style w:type="character" w:customStyle="1" w:styleId="88">
    <w:name w:val="明显引用 字符1"/>
    <w:basedOn w:val="27"/>
    <w:qFormat/>
    <w:uiPriority w:val="99"/>
    <w:rPr>
      <w:rFonts w:cstheme="minorBidi"/>
      <w:i/>
      <w:iCs/>
      <w:color w:val="4472C4" w:themeColor="accent1"/>
      <w:kern w:val="2"/>
      <w:sz w:val="21"/>
      <w:szCs w:val="22"/>
      <w14:textFill>
        <w14:solidFill>
          <w14:schemeClr w14:val="accent1"/>
        </w14:solidFill>
      </w14:textFill>
    </w:rPr>
  </w:style>
  <w:style w:type="paragraph" w:customStyle="1" w:styleId="89">
    <w:name w:val="12 text"/>
    <w:basedOn w:val="1"/>
    <w:qFormat/>
    <w:uiPriority w:val="0"/>
    <w:pPr>
      <w:widowControl/>
      <w:overflowPunct w:val="0"/>
      <w:autoSpaceDE w:val="0"/>
      <w:autoSpaceDN w:val="0"/>
      <w:adjustRightInd w:val="0"/>
      <w:spacing w:before="240" w:after="120" w:line="240" w:lineRule="auto"/>
      <w:jc w:val="left"/>
      <w:textAlignment w:val="baseline"/>
    </w:pPr>
    <w:rPr>
      <w:rFonts w:ascii="Arial" w:hAnsi="Arial" w:cs="宋体"/>
      <w:kern w:val="0"/>
      <w:sz w:val="20"/>
      <w:szCs w:val="20"/>
    </w:rPr>
  </w:style>
  <w:style w:type="paragraph" w:customStyle="1" w:styleId="90">
    <w:name w:val="Char"/>
    <w:basedOn w:val="1"/>
    <w:qFormat/>
    <w:uiPriority w:val="0"/>
    <w:pPr>
      <w:widowControl/>
      <w:spacing w:line="240" w:lineRule="auto"/>
      <w:jc w:val="left"/>
    </w:pPr>
    <w:rPr>
      <w:rFonts w:ascii="仿宋_GB2312" w:hAnsi="宋体" w:eastAsia="仿宋_GB2312" w:cs="宋体"/>
      <w:b/>
      <w:kern w:val="0"/>
      <w:sz w:val="32"/>
      <w:szCs w:val="32"/>
    </w:rPr>
  </w:style>
  <w:style w:type="paragraph" w:customStyle="1" w:styleId="91">
    <w:name w:val="p0"/>
    <w:basedOn w:val="1"/>
    <w:qFormat/>
    <w:uiPriority w:val="0"/>
    <w:pPr>
      <w:widowControl/>
      <w:spacing w:line="240" w:lineRule="auto"/>
      <w:jc w:val="left"/>
    </w:pPr>
    <w:rPr>
      <w:rFonts w:ascii="宋体" w:hAnsi="宋体" w:cs="宋体"/>
      <w:kern w:val="0"/>
      <w:sz w:val="24"/>
      <w:szCs w:val="21"/>
    </w:rPr>
  </w:style>
  <w:style w:type="character" w:customStyle="1" w:styleId="92">
    <w:name w:val="bold"/>
    <w:qFormat/>
    <w:uiPriority w:val="0"/>
  </w:style>
  <w:style w:type="character" w:customStyle="1" w:styleId="93">
    <w:name w:val="列出段落 Char"/>
    <w:qFormat/>
    <w:uiPriority w:val="34"/>
    <w:rPr>
      <w:rFonts w:ascii="宋体" w:hAnsi="宋体" w:cs="宋体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4" Type="http://schemas.microsoft.com/office/2011/relationships/people" Target="people.xml"/><Relationship Id="rId93" Type="http://schemas.openxmlformats.org/officeDocument/2006/relationships/fontTable" Target="fontTable.xml"/><Relationship Id="rId92" Type="http://schemas.openxmlformats.org/officeDocument/2006/relationships/numbering" Target="numbering.xml"/><Relationship Id="rId91" Type="http://schemas.openxmlformats.org/officeDocument/2006/relationships/customXml" Target="../customXml/item1.xml"/><Relationship Id="rId90" Type="http://schemas.openxmlformats.org/officeDocument/2006/relationships/image" Target="media/image78.png"/><Relationship Id="rId9" Type="http://schemas.openxmlformats.org/officeDocument/2006/relationships/header" Target="header6.xml"/><Relationship Id="rId89" Type="http://schemas.openxmlformats.org/officeDocument/2006/relationships/image" Target="media/image77.png"/><Relationship Id="rId88" Type="http://schemas.openxmlformats.org/officeDocument/2006/relationships/image" Target="media/image76.png"/><Relationship Id="rId87" Type="http://schemas.openxmlformats.org/officeDocument/2006/relationships/image" Target="media/image75.png"/><Relationship Id="rId86" Type="http://schemas.openxmlformats.org/officeDocument/2006/relationships/image" Target="media/image74.png"/><Relationship Id="rId85" Type="http://schemas.openxmlformats.org/officeDocument/2006/relationships/image" Target="media/image73.png"/><Relationship Id="rId84" Type="http://schemas.openxmlformats.org/officeDocument/2006/relationships/image" Target="media/image72.png"/><Relationship Id="rId83" Type="http://schemas.openxmlformats.org/officeDocument/2006/relationships/image" Target="media/image71.png"/><Relationship Id="rId82" Type="http://schemas.openxmlformats.org/officeDocument/2006/relationships/image" Target="media/image70.png"/><Relationship Id="rId81" Type="http://schemas.openxmlformats.org/officeDocument/2006/relationships/image" Target="media/image69.png"/><Relationship Id="rId80" Type="http://schemas.openxmlformats.org/officeDocument/2006/relationships/image" Target="media/image68.png"/><Relationship Id="rId8" Type="http://schemas.openxmlformats.org/officeDocument/2006/relationships/header" Target="header5.xml"/><Relationship Id="rId79" Type="http://schemas.openxmlformats.org/officeDocument/2006/relationships/image" Target="media/image67.png"/><Relationship Id="rId78" Type="http://schemas.openxmlformats.org/officeDocument/2006/relationships/image" Target="media/image66.png"/><Relationship Id="rId77" Type="http://schemas.openxmlformats.org/officeDocument/2006/relationships/image" Target="media/image65.png"/><Relationship Id="rId76" Type="http://schemas.openxmlformats.org/officeDocument/2006/relationships/image" Target="media/image64.png"/><Relationship Id="rId75" Type="http://schemas.openxmlformats.org/officeDocument/2006/relationships/image" Target="media/image63.png"/><Relationship Id="rId74" Type="http://schemas.openxmlformats.org/officeDocument/2006/relationships/image" Target="media/image62.png"/><Relationship Id="rId73" Type="http://schemas.openxmlformats.org/officeDocument/2006/relationships/image" Target="media/image61.png"/><Relationship Id="rId72" Type="http://schemas.openxmlformats.org/officeDocument/2006/relationships/image" Target="media/image60.png"/><Relationship Id="rId71" Type="http://schemas.openxmlformats.org/officeDocument/2006/relationships/image" Target="media/image59.png"/><Relationship Id="rId70" Type="http://schemas.openxmlformats.org/officeDocument/2006/relationships/image" Target="media/image58.png"/><Relationship Id="rId7" Type="http://schemas.openxmlformats.org/officeDocument/2006/relationships/header" Target="header4.xml"/><Relationship Id="rId69" Type="http://schemas.openxmlformats.org/officeDocument/2006/relationships/image" Target="media/image57.png"/><Relationship Id="rId68" Type="http://schemas.openxmlformats.org/officeDocument/2006/relationships/image" Target="media/image56.png"/><Relationship Id="rId67" Type="http://schemas.openxmlformats.org/officeDocument/2006/relationships/image" Target="media/image55.png"/><Relationship Id="rId66" Type="http://schemas.openxmlformats.org/officeDocument/2006/relationships/image" Target="media/image54.png"/><Relationship Id="rId65" Type="http://schemas.openxmlformats.org/officeDocument/2006/relationships/image" Target="media/image53.png"/><Relationship Id="rId64" Type="http://schemas.openxmlformats.org/officeDocument/2006/relationships/image" Target="media/image52.png"/><Relationship Id="rId63" Type="http://schemas.openxmlformats.org/officeDocument/2006/relationships/image" Target="media/image51.png"/><Relationship Id="rId62" Type="http://schemas.openxmlformats.org/officeDocument/2006/relationships/image" Target="media/image50.png"/><Relationship Id="rId61" Type="http://schemas.openxmlformats.org/officeDocument/2006/relationships/image" Target="media/image49.png"/><Relationship Id="rId60" Type="http://schemas.openxmlformats.org/officeDocument/2006/relationships/image" Target="media/image48.png"/><Relationship Id="rId6" Type="http://schemas.openxmlformats.org/officeDocument/2006/relationships/footer" Target="footer1.xml"/><Relationship Id="rId59" Type="http://schemas.openxmlformats.org/officeDocument/2006/relationships/image" Target="media/image47.png"/><Relationship Id="rId58" Type="http://schemas.openxmlformats.org/officeDocument/2006/relationships/image" Target="media/image46.png"/><Relationship Id="rId57" Type="http://schemas.openxmlformats.org/officeDocument/2006/relationships/image" Target="media/image45.png"/><Relationship Id="rId56" Type="http://schemas.openxmlformats.org/officeDocument/2006/relationships/image" Target="media/image44.png"/><Relationship Id="rId55" Type="http://schemas.openxmlformats.org/officeDocument/2006/relationships/image" Target="media/image43.png"/><Relationship Id="rId54" Type="http://schemas.openxmlformats.org/officeDocument/2006/relationships/image" Target="media/image42.png"/><Relationship Id="rId53" Type="http://schemas.openxmlformats.org/officeDocument/2006/relationships/image" Target="media/image41.png"/><Relationship Id="rId52" Type="http://schemas.openxmlformats.org/officeDocument/2006/relationships/image" Target="media/image40.png"/><Relationship Id="rId51" Type="http://schemas.openxmlformats.org/officeDocument/2006/relationships/image" Target="media/image39.png"/><Relationship Id="rId50" Type="http://schemas.openxmlformats.org/officeDocument/2006/relationships/image" Target="media/image38.png"/><Relationship Id="rId5" Type="http://schemas.openxmlformats.org/officeDocument/2006/relationships/header" Target="header3.xml"/><Relationship Id="rId49" Type="http://schemas.openxmlformats.org/officeDocument/2006/relationships/image" Target="media/image37.png"/><Relationship Id="rId48" Type="http://schemas.openxmlformats.org/officeDocument/2006/relationships/image" Target="media/image36.png"/><Relationship Id="rId47" Type="http://schemas.openxmlformats.org/officeDocument/2006/relationships/image" Target="media/image35.png"/><Relationship Id="rId46" Type="http://schemas.openxmlformats.org/officeDocument/2006/relationships/image" Target="media/image34.png"/><Relationship Id="rId45" Type="http://schemas.openxmlformats.org/officeDocument/2006/relationships/image" Target="media/image33.png"/><Relationship Id="rId44" Type="http://schemas.openxmlformats.org/officeDocument/2006/relationships/image" Target="media/image32.png"/><Relationship Id="rId43" Type="http://schemas.openxmlformats.org/officeDocument/2006/relationships/image" Target="media/image31.png"/><Relationship Id="rId42" Type="http://schemas.openxmlformats.org/officeDocument/2006/relationships/image" Target="media/image30.png"/><Relationship Id="rId41" Type="http://schemas.openxmlformats.org/officeDocument/2006/relationships/image" Target="media/image29.png"/><Relationship Id="rId40" Type="http://schemas.openxmlformats.org/officeDocument/2006/relationships/image" Target="media/image28.png"/><Relationship Id="rId4" Type="http://schemas.openxmlformats.org/officeDocument/2006/relationships/header" Target="header2.xml"/><Relationship Id="rId39" Type="http://schemas.openxmlformats.org/officeDocument/2006/relationships/image" Target="media/image27.png"/><Relationship Id="rId38" Type="http://schemas.openxmlformats.org/officeDocument/2006/relationships/image" Target="media/image26.png"/><Relationship Id="rId37" Type="http://schemas.openxmlformats.org/officeDocument/2006/relationships/image" Target="media/image25.png"/><Relationship Id="rId36" Type="http://schemas.openxmlformats.org/officeDocument/2006/relationships/image" Target="media/image24.png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header" Target="header1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png"/><Relationship Id="rId12" Type="http://schemas.openxmlformats.org/officeDocument/2006/relationships/theme" Target="theme/theme1.xml"/><Relationship Id="rId11" Type="http://schemas.openxmlformats.org/officeDocument/2006/relationships/footer" Target="footer3.xml"/><Relationship Id="rId10" Type="http://schemas.openxmlformats.org/officeDocument/2006/relationships/footer" Target="footer2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  <customShpInfo spid="_x0000_s4099"/>
    <customShpInfo spid="_x0000_s4102"/>
    <customShpInfo spid="_x0000_s4100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杭州美创科技有限公司</Company>
  <Pages>69</Pages>
  <Words>4628</Words>
  <Characters>26382</Characters>
  <Lines>219</Lines>
  <Paragraphs>61</Paragraphs>
  <ScaleCrop>false</ScaleCrop>
  <LinksUpToDate>false</LinksUpToDate>
  <CharactersWithSpaces>30949</CharactersWithSpaces>
  <Application>WPS Office_3.8.1.6116_F1E327BC-269C-435d-A152-05C5408002CA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2021-05-16T14:33:00Z</dcterms:created>
  <dc:creator>Jason</dc:creator>
  <cp:lastModifiedBy>yc</cp:lastModifiedBy>
  <cp:lastPrinted>2020-04-24T10:34:00Z</cp:lastPrinted>
  <dcterms:modified xsi:type="dcterms:W3CDTF">2021-12-16T11:43:43Z</dcterms:modified>
  <dc:title>标准化实施文档</dc:title>
  <cp:revision>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2052-3.8.1.6116</vt:lpwstr>
  </property>
</Properties>
</file>